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196160"/>
        <w:docPartObj>
          <w:docPartGallery w:val="Cover Pages"/>
          <w:docPartUnique/>
        </w:docPartObj>
      </w:sdtPr>
      <w:sdtEndPr>
        <w:rPr>
          <w:rFonts w:asciiTheme="majorHAnsi" w:eastAsiaTheme="majorEastAsia" w:hAnsiTheme="majorHAnsi" w:cstheme="majorBidi"/>
          <w:caps/>
          <w:color w:val="21798E" w:themeColor="accent1" w:themeShade="BF"/>
          <w:sz w:val="48"/>
          <w:szCs w:val="48"/>
        </w:rPr>
      </w:sdtEndPr>
      <w:sdtContent>
        <w:p w:rsidR="00C5180A" w:rsidRDefault="008923F9">
          <w:r>
            <w:rPr>
              <w:noProof/>
            </w:rPr>
            <w:pict>
              <v:group id="_x0000_s1269" style="position:absolute;margin-left:.5pt;margin-top:8.25pt;width:610.7pt;height:11in;z-index:251660288;mso-height-percent:1000;mso-position-horizontal-relative:page;mso-position-vertical-relative:page;mso-height-percent:1000" coordorigin="7329" coordsize="4911,15840" o:allowincell="f">
                <v:group id="_x0000_s1270"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271" style="position:absolute;left:7755;width:4505;height:15840;mso-height-percent:1000;mso-position-vertical:top;mso-position-vertical-relative:page;mso-height-percent:1000" fillcolor="#eb641b [3206]" stroked="f" strokecolor="#d8d8d8 [2732]">
                    <v:fill color2="#bfbfbf [2412]" rotate="t"/>
                  </v:rect>
                  <v:rect id="_x0000_s1272" style="position:absolute;left:7560;top:8;width:195;height:15825;mso-height-percent:1000;mso-position-vertical-relative:page;mso-height-percent:1000;mso-width-relative:margin;v-text-anchor:middle" fillcolor="#eb641b [3206]" stroked="f" strokecolor="white [3212]" strokeweight="1pt">
                    <v:fill r:id="rId10" o:title="Light vertical" opacity="52429f" o:opacity2="52429f" type="pattern"/>
                    <v:shadow color="#d8d8d8 [2732]" offset="3pt,3pt" offset2="2pt,2pt"/>
                  </v:rect>
                </v:group>
                <v:rect id="_x0000_s1273"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273"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3-01-19T00:00:00Z">
                            <w:dateFormat w:val="yyyy"/>
                            <w:lid w:val="en-US"/>
                            <w:storeMappedDataAs w:val="dateTime"/>
                            <w:calendar w:val="gregorian"/>
                          </w:date>
                        </w:sdtPr>
                        <w:sdtContent>
                          <w:p w:rsidR="008D001D" w:rsidRDefault="008D001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2013</w:t>
                            </w:r>
                          </w:p>
                        </w:sdtContent>
                      </w:sdt>
                    </w:txbxContent>
                  </v:textbox>
                </v:rect>
                <v:rect id="_x0000_s1274"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274" inset="28.8pt,14.4pt,14.4pt,14.4pt">
                    <w:txbxContent>
                      <w:sdt>
                        <w:sdtPr>
                          <w:rPr>
                            <w:b/>
                            <w:color w:val="FFFFFF" w:themeColor="background1"/>
                            <w:sz w:val="52"/>
                            <w:szCs w:val="52"/>
                          </w:rPr>
                          <w:alias w:val="Author"/>
                          <w:id w:val="103676095"/>
                          <w:dataBinding w:prefixMappings="xmlns:ns0='http://schemas.openxmlformats.org/package/2006/metadata/core-properties' xmlns:ns1='http://purl.org/dc/elements/1.1/'" w:xpath="/ns0:coreProperties[1]/ns1:creator[1]" w:storeItemID="{6C3C8BC8-F283-45AE-878A-BAB7291924A1}"/>
                          <w:text/>
                        </w:sdtPr>
                        <w:sdtContent>
                          <w:p w:rsidR="008D001D" w:rsidRDefault="008D001D">
                            <w:pPr>
                              <w:pStyle w:val="NoSpacing"/>
                              <w:spacing w:line="360" w:lineRule="auto"/>
                              <w:rPr>
                                <w:color w:val="FFFFFF" w:themeColor="background1"/>
                              </w:rPr>
                            </w:pPr>
                            <w:r w:rsidRPr="0073478C">
                              <w:rPr>
                                <w:b/>
                                <w:color w:val="FFFFFF" w:themeColor="background1"/>
                                <w:sz w:val="52"/>
                                <w:szCs w:val="52"/>
                              </w:rPr>
                              <w:t>SUSMITA PODDER</w:t>
                            </w:r>
                          </w:p>
                        </w:sdtContent>
                      </w:sdt>
                      <w:p w:rsidR="008D001D" w:rsidRDefault="008D001D">
                        <w:pPr>
                          <w:pStyle w:val="NoSpacing"/>
                          <w:spacing w:line="360" w:lineRule="auto"/>
                          <w:rPr>
                            <w:color w:val="FFFFFF" w:themeColor="background1"/>
                          </w:rPr>
                        </w:pPr>
                      </w:p>
                      <w:sdt>
                        <w:sdtPr>
                          <w:rPr>
                            <w:b/>
                            <w:color w:val="FFFFFF" w:themeColor="background1"/>
                            <w:sz w:val="36"/>
                            <w:szCs w:val="36"/>
                          </w:rPr>
                          <w:alias w:val="Date"/>
                          <w:id w:val="103676103"/>
                          <w:dataBinding w:prefixMappings="xmlns:ns0='http://schemas.microsoft.com/office/2006/coverPageProps'" w:xpath="/ns0:CoverPageProperties[1]/ns0:PublishDate[1]" w:storeItemID="{55AF091B-3C7A-41E3-B477-F2FDAA23CFDA}"/>
                          <w:date w:fullDate="2013-01-19T00:00:00Z">
                            <w:dateFormat w:val="M/d/yyyy"/>
                            <w:lid w:val="en-US"/>
                            <w:storeMappedDataAs w:val="dateTime"/>
                            <w:calendar w:val="gregorian"/>
                          </w:date>
                        </w:sdtPr>
                        <w:sdtContent>
                          <w:p w:rsidR="008D001D" w:rsidRDefault="008D001D">
                            <w:pPr>
                              <w:pStyle w:val="NoSpacing"/>
                              <w:spacing w:line="360" w:lineRule="auto"/>
                              <w:rPr>
                                <w:color w:val="FFFFFF" w:themeColor="background1"/>
                              </w:rPr>
                            </w:pPr>
                            <w:r w:rsidRPr="0073478C">
                              <w:rPr>
                                <w:b/>
                                <w:color w:val="FFFFFF" w:themeColor="background1"/>
                                <w:sz w:val="36"/>
                                <w:szCs w:val="36"/>
                              </w:rPr>
                              <w:t>1/19/2013</w:t>
                            </w:r>
                          </w:p>
                        </w:sdtContent>
                      </w:sdt>
                    </w:txbxContent>
                  </v:textbox>
                </v:rect>
                <w10:wrap anchorx="page" anchory="page"/>
              </v:group>
            </w:pict>
          </w:r>
        </w:p>
        <w:p w:rsidR="00C5180A" w:rsidRDefault="008923F9">
          <w:pPr>
            <w:rPr>
              <w:rFonts w:asciiTheme="majorHAnsi" w:eastAsiaTheme="majorEastAsia" w:hAnsiTheme="majorHAnsi" w:cstheme="majorBidi"/>
              <w:b/>
              <w:bCs/>
              <w:color w:val="21798E" w:themeColor="accent1" w:themeShade="BF"/>
              <w:sz w:val="48"/>
              <w:szCs w:val="48"/>
            </w:rPr>
          </w:pPr>
          <w:r>
            <w:rPr>
              <w:noProof/>
            </w:rPr>
            <w:pict>
              <v:rect id="_x0000_s1275" style="position:absolute;margin-left:0;margin-top:198.65pt;width:607.95pt;height:50.4pt;z-index:251662336;mso-height-percent:73;mso-top-percent:250;mso-position-horizontal:left;mso-position-horizontal-relative:page;mso-position-vertical-relative:page;mso-height-percent:73;mso-top-percent:250;v-text-anchor:middle" o:allowincell="f" fillcolor="#2da2bf [3204]" strokecolor="white [3212]" strokeweight="1pt">
                <v:fill color2="#21798e [2404]"/>
                <v:shadow color="#d8d8d8 [2732]" offset="3pt,3pt" offset2="2pt,2pt"/>
                <v:textbox style="mso-next-textbox:#_x0000_s1275;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8D001D" w:rsidRDefault="008D001D" w:rsidP="0073478C">
                          <w:pPr>
                            <w:pStyle w:val="NoSpacing"/>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SCHOOL MANAGEMENT SYSTEM</w:t>
                          </w:r>
                        </w:p>
                      </w:sdtContent>
                    </w:sdt>
                  </w:txbxContent>
                </v:textbox>
                <w10:wrap anchorx="page" anchory="page"/>
              </v:rect>
            </w:pict>
          </w:r>
          <w:r w:rsidR="00C5180A">
            <w:rPr>
              <w:noProof/>
              <w:lang w:bidi="ar-SA"/>
            </w:rP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5577840" cy="3706967"/>
                <wp:effectExtent l="19050" t="9525" r="22860" b="7783"/>
                <wp:wrapNone/>
                <wp:docPr id="8"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cstate="print"/>
                        <a:stretch>
                          <a:fillRect/>
                        </a:stretch>
                      </pic:blipFill>
                      <pic:spPr>
                        <a:xfrm>
                          <a:off x="0" y="0"/>
                          <a:ext cx="5577840" cy="3706967"/>
                        </a:xfrm>
                        <a:prstGeom prst="rect">
                          <a:avLst/>
                        </a:prstGeom>
                        <a:ln w="12700">
                          <a:solidFill>
                            <a:schemeClr val="bg1"/>
                          </a:solidFill>
                        </a:ln>
                      </pic:spPr>
                    </pic:pic>
                  </a:graphicData>
                </a:graphic>
              </wp:anchor>
            </w:drawing>
          </w:r>
          <w:r w:rsidR="00C5180A">
            <w:rPr>
              <w:rFonts w:asciiTheme="majorHAnsi" w:eastAsiaTheme="majorEastAsia" w:hAnsiTheme="majorHAnsi" w:cstheme="majorBidi"/>
              <w:caps/>
              <w:color w:val="21798E" w:themeColor="accent1" w:themeShade="BF"/>
              <w:sz w:val="48"/>
              <w:szCs w:val="48"/>
            </w:rPr>
            <w:br w:type="page"/>
          </w:r>
        </w:p>
      </w:sdtContent>
    </w:sdt>
    <w:sdt>
      <w:sdtPr>
        <w:rPr>
          <w:b w:val="0"/>
          <w:bCs w:val="0"/>
          <w:caps w:val="0"/>
          <w:color w:val="auto"/>
          <w:spacing w:val="0"/>
          <w:sz w:val="20"/>
          <w:szCs w:val="20"/>
        </w:rPr>
        <w:id w:val="3195834"/>
        <w:docPartObj>
          <w:docPartGallery w:val="Table of Contents"/>
          <w:docPartUnique/>
        </w:docPartObj>
      </w:sdtPr>
      <w:sdtContent>
        <w:p w:rsidR="005660EA" w:rsidRDefault="005660EA">
          <w:pPr>
            <w:pStyle w:val="TOCHeading"/>
          </w:pPr>
          <w:r>
            <w:t>Table of Contents</w:t>
          </w:r>
        </w:p>
        <w:p w:rsidR="00C23A6D" w:rsidRDefault="00857D5C">
          <w:pPr>
            <w:pStyle w:val="TOC1"/>
            <w:tabs>
              <w:tab w:val="right" w:leader="dot" w:pos="9350"/>
            </w:tabs>
            <w:rPr>
              <w:noProof/>
            </w:rPr>
          </w:pPr>
          <w:r>
            <w:fldChar w:fldCharType="begin"/>
          </w:r>
          <w:r w:rsidR="005660EA">
            <w:instrText xml:space="preserve"> TOC \o "1-3" \h \z \u </w:instrText>
          </w:r>
          <w:r>
            <w:fldChar w:fldCharType="separate"/>
          </w:r>
          <w:hyperlink w:anchor="_Toc346626317" w:history="1">
            <w:r w:rsidR="00C23A6D" w:rsidRPr="00555F21">
              <w:rPr>
                <w:rStyle w:val="Hyperlink"/>
                <w:noProof/>
                <w:lang w:bidi="en-US"/>
              </w:rPr>
              <w:t>INTRODUCTION AND OBJECTIVE</w:t>
            </w:r>
            <w:r w:rsidR="00C23A6D">
              <w:rPr>
                <w:noProof/>
                <w:webHidden/>
              </w:rPr>
              <w:tab/>
            </w:r>
            <w:r>
              <w:rPr>
                <w:noProof/>
                <w:webHidden/>
              </w:rPr>
              <w:fldChar w:fldCharType="begin"/>
            </w:r>
            <w:r w:rsidR="00C23A6D">
              <w:rPr>
                <w:noProof/>
                <w:webHidden/>
              </w:rPr>
              <w:instrText xml:space="preserve"> PAGEREF _Toc346626317 \h </w:instrText>
            </w:r>
            <w:r>
              <w:rPr>
                <w:noProof/>
                <w:webHidden/>
              </w:rPr>
            </w:r>
            <w:r>
              <w:rPr>
                <w:noProof/>
                <w:webHidden/>
              </w:rPr>
              <w:fldChar w:fldCharType="separate"/>
            </w:r>
            <w:r w:rsidR="00C23A6D">
              <w:rPr>
                <w:noProof/>
                <w:webHidden/>
              </w:rPr>
              <w:t>4</w:t>
            </w:r>
            <w:r>
              <w:rPr>
                <w:noProof/>
                <w:webHidden/>
              </w:rPr>
              <w:fldChar w:fldCharType="end"/>
            </w:r>
          </w:hyperlink>
        </w:p>
        <w:p w:rsidR="00C23A6D" w:rsidRDefault="008923F9">
          <w:pPr>
            <w:pStyle w:val="TOC2"/>
            <w:tabs>
              <w:tab w:val="right" w:leader="dot" w:pos="9350"/>
            </w:tabs>
            <w:rPr>
              <w:noProof/>
              <w:sz w:val="22"/>
              <w:szCs w:val="22"/>
              <w:lang w:bidi="ar-SA"/>
            </w:rPr>
          </w:pPr>
          <w:hyperlink w:anchor="_Toc346626318" w:history="1">
            <w:r w:rsidR="00C23A6D" w:rsidRPr="00555F21">
              <w:rPr>
                <w:rStyle w:val="Hyperlink"/>
                <w:noProof/>
              </w:rPr>
              <w:t>INTRODUCTION</w:t>
            </w:r>
            <w:r w:rsidR="00C23A6D">
              <w:rPr>
                <w:noProof/>
                <w:webHidden/>
              </w:rPr>
              <w:tab/>
            </w:r>
            <w:r w:rsidR="00857D5C">
              <w:rPr>
                <w:noProof/>
                <w:webHidden/>
              </w:rPr>
              <w:fldChar w:fldCharType="begin"/>
            </w:r>
            <w:r w:rsidR="00C23A6D">
              <w:rPr>
                <w:noProof/>
                <w:webHidden/>
              </w:rPr>
              <w:instrText xml:space="preserve"> PAGEREF _Toc346626318 \h </w:instrText>
            </w:r>
            <w:r w:rsidR="00857D5C">
              <w:rPr>
                <w:noProof/>
                <w:webHidden/>
              </w:rPr>
            </w:r>
            <w:r w:rsidR="00857D5C">
              <w:rPr>
                <w:noProof/>
                <w:webHidden/>
              </w:rPr>
              <w:fldChar w:fldCharType="separate"/>
            </w:r>
            <w:r w:rsidR="00C23A6D">
              <w:rPr>
                <w:noProof/>
                <w:webHidden/>
              </w:rPr>
              <w:t>4</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19" w:history="1">
            <w:r w:rsidR="00C23A6D" w:rsidRPr="00555F21">
              <w:rPr>
                <w:rStyle w:val="Hyperlink"/>
                <w:noProof/>
              </w:rPr>
              <w:t>OBJECTIVE</w:t>
            </w:r>
            <w:r w:rsidR="00C23A6D">
              <w:rPr>
                <w:noProof/>
                <w:webHidden/>
              </w:rPr>
              <w:tab/>
            </w:r>
            <w:r w:rsidR="00857D5C">
              <w:rPr>
                <w:noProof/>
                <w:webHidden/>
              </w:rPr>
              <w:fldChar w:fldCharType="begin"/>
            </w:r>
            <w:r w:rsidR="00C23A6D">
              <w:rPr>
                <w:noProof/>
                <w:webHidden/>
              </w:rPr>
              <w:instrText xml:space="preserve"> PAGEREF _Toc346626319 \h </w:instrText>
            </w:r>
            <w:r w:rsidR="00857D5C">
              <w:rPr>
                <w:noProof/>
                <w:webHidden/>
              </w:rPr>
            </w:r>
            <w:r w:rsidR="00857D5C">
              <w:rPr>
                <w:noProof/>
                <w:webHidden/>
              </w:rPr>
              <w:fldChar w:fldCharType="separate"/>
            </w:r>
            <w:r w:rsidR="00C23A6D">
              <w:rPr>
                <w:noProof/>
                <w:webHidden/>
              </w:rPr>
              <w:t>4</w:t>
            </w:r>
            <w:r w:rsidR="00857D5C">
              <w:rPr>
                <w:noProof/>
                <w:webHidden/>
              </w:rPr>
              <w:fldChar w:fldCharType="end"/>
            </w:r>
          </w:hyperlink>
        </w:p>
        <w:p w:rsidR="00C23A6D" w:rsidRDefault="008923F9">
          <w:pPr>
            <w:pStyle w:val="TOC1"/>
            <w:tabs>
              <w:tab w:val="right" w:leader="dot" w:pos="9350"/>
            </w:tabs>
            <w:rPr>
              <w:noProof/>
            </w:rPr>
          </w:pPr>
          <w:hyperlink w:anchor="_Toc346626320" w:history="1">
            <w:r w:rsidR="00C23A6D" w:rsidRPr="00555F21">
              <w:rPr>
                <w:rStyle w:val="Hyperlink"/>
                <w:noProof/>
                <w:lang w:bidi="en-US"/>
              </w:rPr>
              <w:t>SYSTEM ANALYSIS</w:t>
            </w:r>
            <w:r w:rsidR="00C23A6D">
              <w:rPr>
                <w:noProof/>
                <w:webHidden/>
              </w:rPr>
              <w:tab/>
            </w:r>
            <w:r w:rsidR="00857D5C">
              <w:rPr>
                <w:noProof/>
                <w:webHidden/>
              </w:rPr>
              <w:fldChar w:fldCharType="begin"/>
            </w:r>
            <w:r w:rsidR="00C23A6D">
              <w:rPr>
                <w:noProof/>
                <w:webHidden/>
              </w:rPr>
              <w:instrText xml:space="preserve"> PAGEREF _Toc346626320 \h </w:instrText>
            </w:r>
            <w:r w:rsidR="00857D5C">
              <w:rPr>
                <w:noProof/>
                <w:webHidden/>
              </w:rPr>
            </w:r>
            <w:r w:rsidR="00857D5C">
              <w:rPr>
                <w:noProof/>
                <w:webHidden/>
              </w:rPr>
              <w:fldChar w:fldCharType="separate"/>
            </w:r>
            <w:r w:rsidR="00C23A6D">
              <w:rPr>
                <w:noProof/>
                <w:webHidden/>
              </w:rPr>
              <w:t>4</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21" w:history="1">
            <w:r w:rsidR="00C23A6D" w:rsidRPr="00555F21">
              <w:rPr>
                <w:rStyle w:val="Hyperlink"/>
                <w:noProof/>
              </w:rPr>
              <w:t>IDENTIFICATION OF NEED</w:t>
            </w:r>
            <w:r w:rsidR="00C23A6D">
              <w:rPr>
                <w:noProof/>
                <w:webHidden/>
              </w:rPr>
              <w:tab/>
            </w:r>
            <w:r w:rsidR="00857D5C">
              <w:rPr>
                <w:noProof/>
                <w:webHidden/>
              </w:rPr>
              <w:fldChar w:fldCharType="begin"/>
            </w:r>
            <w:r w:rsidR="00C23A6D">
              <w:rPr>
                <w:noProof/>
                <w:webHidden/>
              </w:rPr>
              <w:instrText xml:space="preserve"> PAGEREF _Toc346626321 \h </w:instrText>
            </w:r>
            <w:r w:rsidR="00857D5C">
              <w:rPr>
                <w:noProof/>
                <w:webHidden/>
              </w:rPr>
            </w:r>
            <w:r w:rsidR="00857D5C">
              <w:rPr>
                <w:noProof/>
                <w:webHidden/>
              </w:rPr>
              <w:fldChar w:fldCharType="separate"/>
            </w:r>
            <w:r w:rsidR="00C23A6D">
              <w:rPr>
                <w:noProof/>
                <w:webHidden/>
              </w:rPr>
              <w:t>5</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22" w:history="1">
            <w:r w:rsidR="00C23A6D" w:rsidRPr="00555F21">
              <w:rPr>
                <w:rStyle w:val="Hyperlink"/>
                <w:noProof/>
              </w:rPr>
              <w:t>PRELIMINARY INVESTIGATION</w:t>
            </w:r>
            <w:r w:rsidR="00C23A6D">
              <w:rPr>
                <w:noProof/>
                <w:webHidden/>
              </w:rPr>
              <w:tab/>
            </w:r>
            <w:r w:rsidR="00857D5C">
              <w:rPr>
                <w:noProof/>
                <w:webHidden/>
              </w:rPr>
              <w:fldChar w:fldCharType="begin"/>
            </w:r>
            <w:r w:rsidR="00C23A6D">
              <w:rPr>
                <w:noProof/>
                <w:webHidden/>
              </w:rPr>
              <w:instrText xml:space="preserve"> PAGEREF _Toc346626322 \h </w:instrText>
            </w:r>
            <w:r w:rsidR="00857D5C">
              <w:rPr>
                <w:noProof/>
                <w:webHidden/>
              </w:rPr>
            </w:r>
            <w:r w:rsidR="00857D5C">
              <w:rPr>
                <w:noProof/>
                <w:webHidden/>
              </w:rPr>
              <w:fldChar w:fldCharType="separate"/>
            </w:r>
            <w:r w:rsidR="00C23A6D">
              <w:rPr>
                <w:noProof/>
                <w:webHidden/>
              </w:rPr>
              <w:t>5</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23" w:history="1">
            <w:r w:rsidR="00C23A6D" w:rsidRPr="00555F21">
              <w:rPr>
                <w:rStyle w:val="Hyperlink"/>
                <w:noProof/>
              </w:rPr>
              <w:t>FEASIBILITY STUDY</w:t>
            </w:r>
            <w:r w:rsidR="00C23A6D">
              <w:rPr>
                <w:noProof/>
                <w:webHidden/>
              </w:rPr>
              <w:tab/>
            </w:r>
            <w:r w:rsidR="00857D5C">
              <w:rPr>
                <w:noProof/>
                <w:webHidden/>
              </w:rPr>
              <w:fldChar w:fldCharType="begin"/>
            </w:r>
            <w:r w:rsidR="00C23A6D">
              <w:rPr>
                <w:noProof/>
                <w:webHidden/>
              </w:rPr>
              <w:instrText xml:space="preserve"> PAGEREF _Toc346626323 \h </w:instrText>
            </w:r>
            <w:r w:rsidR="00857D5C">
              <w:rPr>
                <w:noProof/>
                <w:webHidden/>
              </w:rPr>
            </w:r>
            <w:r w:rsidR="00857D5C">
              <w:rPr>
                <w:noProof/>
                <w:webHidden/>
              </w:rPr>
              <w:fldChar w:fldCharType="separate"/>
            </w:r>
            <w:r w:rsidR="00C23A6D">
              <w:rPr>
                <w:noProof/>
                <w:webHidden/>
              </w:rPr>
              <w:t>5</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24" w:history="1">
            <w:r w:rsidR="00C23A6D" w:rsidRPr="00555F21">
              <w:rPr>
                <w:rStyle w:val="Hyperlink"/>
                <w:noProof/>
              </w:rPr>
              <w:t>PROJECT PLANNING</w:t>
            </w:r>
            <w:r w:rsidR="00C23A6D">
              <w:rPr>
                <w:noProof/>
                <w:webHidden/>
              </w:rPr>
              <w:tab/>
            </w:r>
            <w:r w:rsidR="00857D5C">
              <w:rPr>
                <w:noProof/>
                <w:webHidden/>
              </w:rPr>
              <w:fldChar w:fldCharType="begin"/>
            </w:r>
            <w:r w:rsidR="00C23A6D">
              <w:rPr>
                <w:noProof/>
                <w:webHidden/>
              </w:rPr>
              <w:instrText xml:space="preserve"> PAGEREF _Toc346626324 \h </w:instrText>
            </w:r>
            <w:r w:rsidR="00857D5C">
              <w:rPr>
                <w:noProof/>
                <w:webHidden/>
              </w:rPr>
            </w:r>
            <w:r w:rsidR="00857D5C">
              <w:rPr>
                <w:noProof/>
                <w:webHidden/>
              </w:rPr>
              <w:fldChar w:fldCharType="separate"/>
            </w:r>
            <w:r w:rsidR="00C23A6D">
              <w:rPr>
                <w:noProof/>
                <w:webHidden/>
              </w:rPr>
              <w:t>5</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25" w:history="1">
            <w:r w:rsidR="00C23A6D" w:rsidRPr="00555F21">
              <w:rPr>
                <w:rStyle w:val="Hyperlink"/>
                <w:noProof/>
              </w:rPr>
              <w:t>TRACKING GANTT</w:t>
            </w:r>
            <w:r w:rsidR="00C23A6D">
              <w:rPr>
                <w:noProof/>
                <w:webHidden/>
              </w:rPr>
              <w:tab/>
            </w:r>
            <w:r w:rsidR="00857D5C">
              <w:rPr>
                <w:noProof/>
                <w:webHidden/>
              </w:rPr>
              <w:fldChar w:fldCharType="begin"/>
            </w:r>
            <w:r w:rsidR="00C23A6D">
              <w:rPr>
                <w:noProof/>
                <w:webHidden/>
              </w:rPr>
              <w:instrText xml:space="preserve"> PAGEREF _Toc346626325 \h </w:instrText>
            </w:r>
            <w:r w:rsidR="00857D5C">
              <w:rPr>
                <w:noProof/>
                <w:webHidden/>
              </w:rPr>
            </w:r>
            <w:r w:rsidR="00857D5C">
              <w:rPr>
                <w:noProof/>
                <w:webHidden/>
              </w:rPr>
              <w:fldChar w:fldCharType="separate"/>
            </w:r>
            <w:r w:rsidR="00C23A6D">
              <w:rPr>
                <w:noProof/>
                <w:webHidden/>
              </w:rPr>
              <w:t>5</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26" w:history="1">
            <w:r w:rsidR="00C23A6D" w:rsidRPr="00555F21">
              <w:rPr>
                <w:rStyle w:val="Hyperlink"/>
                <w:noProof/>
              </w:rPr>
              <w:t>PROJECT SCHEDULING</w:t>
            </w:r>
            <w:r w:rsidR="00C23A6D">
              <w:rPr>
                <w:noProof/>
                <w:webHidden/>
              </w:rPr>
              <w:tab/>
            </w:r>
            <w:r w:rsidR="00857D5C">
              <w:rPr>
                <w:noProof/>
                <w:webHidden/>
              </w:rPr>
              <w:fldChar w:fldCharType="begin"/>
            </w:r>
            <w:r w:rsidR="00C23A6D">
              <w:rPr>
                <w:noProof/>
                <w:webHidden/>
              </w:rPr>
              <w:instrText xml:space="preserve"> PAGEREF _Toc346626326 \h </w:instrText>
            </w:r>
            <w:r w:rsidR="00857D5C">
              <w:rPr>
                <w:noProof/>
                <w:webHidden/>
              </w:rPr>
            </w:r>
            <w:r w:rsidR="00857D5C">
              <w:rPr>
                <w:noProof/>
                <w:webHidden/>
              </w:rPr>
              <w:fldChar w:fldCharType="separate"/>
            </w:r>
            <w:r w:rsidR="00C23A6D">
              <w:rPr>
                <w:noProof/>
                <w:webHidden/>
              </w:rPr>
              <w:t>5</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27" w:history="1">
            <w:r w:rsidR="00C23A6D" w:rsidRPr="00555F21">
              <w:rPr>
                <w:rStyle w:val="Hyperlink"/>
                <w:noProof/>
              </w:rPr>
              <w:t>PERT CHART (NETWORK DIAGRAM)</w:t>
            </w:r>
            <w:r w:rsidR="00C23A6D">
              <w:rPr>
                <w:noProof/>
                <w:webHidden/>
              </w:rPr>
              <w:tab/>
            </w:r>
            <w:r w:rsidR="00857D5C">
              <w:rPr>
                <w:noProof/>
                <w:webHidden/>
              </w:rPr>
              <w:fldChar w:fldCharType="begin"/>
            </w:r>
            <w:r w:rsidR="00C23A6D">
              <w:rPr>
                <w:noProof/>
                <w:webHidden/>
              </w:rPr>
              <w:instrText xml:space="preserve"> PAGEREF _Toc346626327 \h </w:instrText>
            </w:r>
            <w:r w:rsidR="00857D5C">
              <w:rPr>
                <w:noProof/>
                <w:webHidden/>
              </w:rPr>
            </w:r>
            <w:r w:rsidR="00857D5C">
              <w:rPr>
                <w:noProof/>
                <w:webHidden/>
              </w:rPr>
              <w:fldChar w:fldCharType="separate"/>
            </w:r>
            <w:r w:rsidR="00C23A6D">
              <w:rPr>
                <w:noProof/>
                <w:webHidden/>
              </w:rPr>
              <w:t>5</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28" w:history="1">
            <w:r w:rsidR="00C23A6D" w:rsidRPr="00555F21">
              <w:rPr>
                <w:rStyle w:val="Hyperlink"/>
                <w:noProof/>
              </w:rPr>
              <w:t>GANTT CHART</w:t>
            </w:r>
            <w:r w:rsidR="00C23A6D">
              <w:rPr>
                <w:noProof/>
                <w:webHidden/>
              </w:rPr>
              <w:tab/>
            </w:r>
            <w:r w:rsidR="00857D5C">
              <w:rPr>
                <w:noProof/>
                <w:webHidden/>
              </w:rPr>
              <w:fldChar w:fldCharType="begin"/>
            </w:r>
            <w:r w:rsidR="00C23A6D">
              <w:rPr>
                <w:noProof/>
                <w:webHidden/>
              </w:rPr>
              <w:instrText xml:space="preserve"> PAGEREF _Toc346626328 \h </w:instrText>
            </w:r>
            <w:r w:rsidR="00857D5C">
              <w:rPr>
                <w:noProof/>
                <w:webHidden/>
              </w:rPr>
            </w:r>
            <w:r w:rsidR="00857D5C">
              <w:rPr>
                <w:noProof/>
                <w:webHidden/>
              </w:rPr>
              <w:fldChar w:fldCharType="separate"/>
            </w:r>
            <w:r w:rsidR="00C23A6D">
              <w:rPr>
                <w:noProof/>
                <w:webHidden/>
              </w:rPr>
              <w:t>6</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29" w:history="1">
            <w:r w:rsidR="00C23A6D" w:rsidRPr="00555F21">
              <w:rPr>
                <w:rStyle w:val="Hyperlink"/>
                <w:noProof/>
              </w:rPr>
              <w:t>SOFTWARE REQUIREMENT AND SPECIFICATION</w:t>
            </w:r>
            <w:r w:rsidR="00C23A6D">
              <w:rPr>
                <w:noProof/>
                <w:webHidden/>
              </w:rPr>
              <w:tab/>
            </w:r>
            <w:r w:rsidR="00857D5C">
              <w:rPr>
                <w:noProof/>
                <w:webHidden/>
              </w:rPr>
              <w:fldChar w:fldCharType="begin"/>
            </w:r>
            <w:r w:rsidR="00C23A6D">
              <w:rPr>
                <w:noProof/>
                <w:webHidden/>
              </w:rPr>
              <w:instrText xml:space="preserve"> PAGEREF _Toc346626329 \h </w:instrText>
            </w:r>
            <w:r w:rsidR="00857D5C">
              <w:rPr>
                <w:noProof/>
                <w:webHidden/>
              </w:rPr>
            </w:r>
            <w:r w:rsidR="00857D5C">
              <w:rPr>
                <w:noProof/>
                <w:webHidden/>
              </w:rPr>
              <w:fldChar w:fldCharType="separate"/>
            </w:r>
            <w:r w:rsidR="00C23A6D">
              <w:rPr>
                <w:noProof/>
                <w:webHidden/>
              </w:rPr>
              <w:t>7</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30" w:history="1">
            <w:r w:rsidR="00C23A6D" w:rsidRPr="00555F21">
              <w:rPr>
                <w:rStyle w:val="Hyperlink"/>
                <w:noProof/>
              </w:rPr>
              <w:t>FUNCTIONAL REQUIREMENTS</w:t>
            </w:r>
            <w:r w:rsidR="00C23A6D">
              <w:rPr>
                <w:noProof/>
                <w:webHidden/>
              </w:rPr>
              <w:tab/>
            </w:r>
            <w:r w:rsidR="00857D5C">
              <w:rPr>
                <w:noProof/>
                <w:webHidden/>
              </w:rPr>
              <w:fldChar w:fldCharType="begin"/>
            </w:r>
            <w:r w:rsidR="00C23A6D">
              <w:rPr>
                <w:noProof/>
                <w:webHidden/>
              </w:rPr>
              <w:instrText xml:space="preserve"> PAGEREF _Toc346626330 \h </w:instrText>
            </w:r>
            <w:r w:rsidR="00857D5C">
              <w:rPr>
                <w:noProof/>
                <w:webHidden/>
              </w:rPr>
            </w:r>
            <w:r w:rsidR="00857D5C">
              <w:rPr>
                <w:noProof/>
                <w:webHidden/>
              </w:rPr>
              <w:fldChar w:fldCharType="separate"/>
            </w:r>
            <w:r w:rsidR="00C23A6D">
              <w:rPr>
                <w:noProof/>
                <w:webHidden/>
              </w:rPr>
              <w:t>7</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31" w:history="1">
            <w:r w:rsidR="00C23A6D" w:rsidRPr="00555F21">
              <w:rPr>
                <w:rStyle w:val="Hyperlink"/>
                <w:noProof/>
              </w:rPr>
              <w:t>TECHNICAL SPECIFICATION</w:t>
            </w:r>
            <w:r w:rsidR="00C23A6D">
              <w:rPr>
                <w:noProof/>
                <w:webHidden/>
              </w:rPr>
              <w:tab/>
            </w:r>
            <w:r w:rsidR="00857D5C">
              <w:rPr>
                <w:noProof/>
                <w:webHidden/>
              </w:rPr>
              <w:fldChar w:fldCharType="begin"/>
            </w:r>
            <w:r w:rsidR="00C23A6D">
              <w:rPr>
                <w:noProof/>
                <w:webHidden/>
              </w:rPr>
              <w:instrText xml:space="preserve"> PAGEREF _Toc346626331 \h </w:instrText>
            </w:r>
            <w:r w:rsidR="00857D5C">
              <w:rPr>
                <w:noProof/>
                <w:webHidden/>
              </w:rPr>
            </w:r>
            <w:r w:rsidR="00857D5C">
              <w:rPr>
                <w:noProof/>
                <w:webHidden/>
              </w:rPr>
              <w:fldChar w:fldCharType="separate"/>
            </w:r>
            <w:r w:rsidR="00C23A6D">
              <w:rPr>
                <w:noProof/>
                <w:webHidden/>
              </w:rPr>
              <w:t>10</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32" w:history="1">
            <w:r w:rsidR="00C23A6D" w:rsidRPr="00555F21">
              <w:rPr>
                <w:rStyle w:val="Hyperlink"/>
                <w:noProof/>
              </w:rPr>
              <w:t>SOFTWARE ENGINEERING PARADIGM APPLIED</w:t>
            </w:r>
            <w:r w:rsidR="00C23A6D">
              <w:rPr>
                <w:noProof/>
                <w:webHidden/>
              </w:rPr>
              <w:tab/>
            </w:r>
            <w:r w:rsidR="00857D5C">
              <w:rPr>
                <w:noProof/>
                <w:webHidden/>
              </w:rPr>
              <w:fldChar w:fldCharType="begin"/>
            </w:r>
            <w:r w:rsidR="00C23A6D">
              <w:rPr>
                <w:noProof/>
                <w:webHidden/>
              </w:rPr>
              <w:instrText xml:space="preserve"> PAGEREF _Toc346626332 \h </w:instrText>
            </w:r>
            <w:r w:rsidR="00857D5C">
              <w:rPr>
                <w:noProof/>
                <w:webHidden/>
              </w:rPr>
            </w:r>
            <w:r w:rsidR="00857D5C">
              <w:rPr>
                <w:noProof/>
                <w:webHidden/>
              </w:rPr>
              <w:fldChar w:fldCharType="separate"/>
            </w:r>
            <w:r w:rsidR="00C23A6D">
              <w:rPr>
                <w:noProof/>
                <w:webHidden/>
              </w:rPr>
              <w:t>10</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33" w:history="1">
            <w:r w:rsidR="00C23A6D" w:rsidRPr="00555F21">
              <w:rPr>
                <w:rStyle w:val="Hyperlink"/>
                <w:noProof/>
              </w:rPr>
              <w:t>DATA MODELS</w:t>
            </w:r>
            <w:r w:rsidR="00C23A6D">
              <w:rPr>
                <w:noProof/>
                <w:webHidden/>
              </w:rPr>
              <w:tab/>
            </w:r>
            <w:r w:rsidR="00857D5C">
              <w:rPr>
                <w:noProof/>
                <w:webHidden/>
              </w:rPr>
              <w:fldChar w:fldCharType="begin"/>
            </w:r>
            <w:r w:rsidR="00C23A6D">
              <w:rPr>
                <w:noProof/>
                <w:webHidden/>
              </w:rPr>
              <w:instrText xml:space="preserve"> PAGEREF _Toc346626333 \h </w:instrText>
            </w:r>
            <w:r w:rsidR="00857D5C">
              <w:rPr>
                <w:noProof/>
                <w:webHidden/>
              </w:rPr>
            </w:r>
            <w:r w:rsidR="00857D5C">
              <w:rPr>
                <w:noProof/>
                <w:webHidden/>
              </w:rPr>
              <w:fldChar w:fldCharType="separate"/>
            </w:r>
            <w:r w:rsidR="00C23A6D">
              <w:rPr>
                <w:noProof/>
                <w:webHidden/>
              </w:rPr>
              <w:t>10</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34" w:history="1">
            <w:r w:rsidR="00C23A6D" w:rsidRPr="00555F21">
              <w:rPr>
                <w:rStyle w:val="Hyperlink"/>
                <w:noProof/>
              </w:rPr>
              <w:t>CONTEXT DIAGRAM</w:t>
            </w:r>
            <w:r w:rsidR="00C23A6D">
              <w:rPr>
                <w:noProof/>
                <w:webHidden/>
              </w:rPr>
              <w:tab/>
            </w:r>
            <w:r w:rsidR="00857D5C">
              <w:rPr>
                <w:noProof/>
                <w:webHidden/>
              </w:rPr>
              <w:fldChar w:fldCharType="begin"/>
            </w:r>
            <w:r w:rsidR="00C23A6D">
              <w:rPr>
                <w:noProof/>
                <w:webHidden/>
              </w:rPr>
              <w:instrText xml:space="preserve"> PAGEREF _Toc346626334 \h </w:instrText>
            </w:r>
            <w:r w:rsidR="00857D5C">
              <w:rPr>
                <w:noProof/>
                <w:webHidden/>
              </w:rPr>
            </w:r>
            <w:r w:rsidR="00857D5C">
              <w:rPr>
                <w:noProof/>
                <w:webHidden/>
              </w:rPr>
              <w:fldChar w:fldCharType="separate"/>
            </w:r>
            <w:r w:rsidR="00C23A6D">
              <w:rPr>
                <w:noProof/>
                <w:webHidden/>
              </w:rPr>
              <w:t>10</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35" w:history="1">
            <w:r w:rsidR="00C23A6D" w:rsidRPr="00555F21">
              <w:rPr>
                <w:rStyle w:val="Hyperlink"/>
                <w:noProof/>
              </w:rPr>
              <w:t>DATA FLOW DIAGRAM (DFD)</w:t>
            </w:r>
            <w:r w:rsidR="00C23A6D">
              <w:rPr>
                <w:noProof/>
                <w:webHidden/>
              </w:rPr>
              <w:tab/>
            </w:r>
            <w:r w:rsidR="00857D5C">
              <w:rPr>
                <w:noProof/>
                <w:webHidden/>
              </w:rPr>
              <w:fldChar w:fldCharType="begin"/>
            </w:r>
            <w:r w:rsidR="00C23A6D">
              <w:rPr>
                <w:noProof/>
                <w:webHidden/>
              </w:rPr>
              <w:instrText xml:space="preserve"> PAGEREF _Toc346626335 \h </w:instrText>
            </w:r>
            <w:r w:rsidR="00857D5C">
              <w:rPr>
                <w:noProof/>
                <w:webHidden/>
              </w:rPr>
            </w:r>
            <w:r w:rsidR="00857D5C">
              <w:rPr>
                <w:noProof/>
                <w:webHidden/>
              </w:rPr>
              <w:fldChar w:fldCharType="separate"/>
            </w:r>
            <w:r w:rsidR="00C23A6D">
              <w:rPr>
                <w:noProof/>
                <w:webHidden/>
              </w:rPr>
              <w:t>11</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36" w:history="1">
            <w:r w:rsidR="00C23A6D" w:rsidRPr="00555F21">
              <w:rPr>
                <w:rStyle w:val="Hyperlink"/>
                <w:noProof/>
              </w:rPr>
              <w:t>CONTROL FLOW DIAGRAM</w:t>
            </w:r>
            <w:r w:rsidR="00C23A6D">
              <w:rPr>
                <w:noProof/>
                <w:webHidden/>
              </w:rPr>
              <w:tab/>
            </w:r>
            <w:r w:rsidR="00857D5C">
              <w:rPr>
                <w:noProof/>
                <w:webHidden/>
              </w:rPr>
              <w:fldChar w:fldCharType="begin"/>
            </w:r>
            <w:r w:rsidR="00C23A6D">
              <w:rPr>
                <w:noProof/>
                <w:webHidden/>
              </w:rPr>
              <w:instrText xml:space="preserve"> PAGEREF _Toc346626336 \h </w:instrText>
            </w:r>
            <w:r w:rsidR="00857D5C">
              <w:rPr>
                <w:noProof/>
                <w:webHidden/>
              </w:rPr>
            </w:r>
            <w:r w:rsidR="00857D5C">
              <w:rPr>
                <w:noProof/>
                <w:webHidden/>
              </w:rPr>
              <w:fldChar w:fldCharType="separate"/>
            </w:r>
            <w:r w:rsidR="00C23A6D">
              <w:rPr>
                <w:noProof/>
                <w:webHidden/>
              </w:rPr>
              <w:t>15</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37" w:history="1">
            <w:r w:rsidR="00C23A6D" w:rsidRPr="00555F21">
              <w:rPr>
                <w:rStyle w:val="Hyperlink"/>
                <w:noProof/>
              </w:rPr>
              <w:t>STATE DIAGRAM / SEQUENCE DIAGRAM</w:t>
            </w:r>
            <w:r w:rsidR="00C23A6D">
              <w:rPr>
                <w:noProof/>
                <w:webHidden/>
              </w:rPr>
              <w:tab/>
            </w:r>
            <w:r w:rsidR="00857D5C">
              <w:rPr>
                <w:noProof/>
                <w:webHidden/>
              </w:rPr>
              <w:fldChar w:fldCharType="begin"/>
            </w:r>
            <w:r w:rsidR="00C23A6D">
              <w:rPr>
                <w:noProof/>
                <w:webHidden/>
              </w:rPr>
              <w:instrText xml:space="preserve"> PAGEREF _Toc346626337 \h </w:instrText>
            </w:r>
            <w:r w:rsidR="00857D5C">
              <w:rPr>
                <w:noProof/>
                <w:webHidden/>
              </w:rPr>
            </w:r>
            <w:r w:rsidR="00857D5C">
              <w:rPr>
                <w:noProof/>
                <w:webHidden/>
              </w:rPr>
              <w:fldChar w:fldCharType="separate"/>
            </w:r>
            <w:r w:rsidR="00C23A6D">
              <w:rPr>
                <w:noProof/>
                <w:webHidden/>
              </w:rPr>
              <w:t>15</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38" w:history="1">
            <w:r w:rsidR="00C23A6D" w:rsidRPr="00555F21">
              <w:rPr>
                <w:rStyle w:val="Hyperlink"/>
                <w:noProof/>
              </w:rPr>
              <w:t>ENTITY RELATIONSHIP MODEL</w:t>
            </w:r>
            <w:r w:rsidR="00C23A6D">
              <w:rPr>
                <w:noProof/>
                <w:webHidden/>
              </w:rPr>
              <w:tab/>
            </w:r>
            <w:r w:rsidR="00857D5C">
              <w:rPr>
                <w:noProof/>
                <w:webHidden/>
              </w:rPr>
              <w:fldChar w:fldCharType="begin"/>
            </w:r>
            <w:r w:rsidR="00C23A6D">
              <w:rPr>
                <w:noProof/>
                <w:webHidden/>
              </w:rPr>
              <w:instrText xml:space="preserve"> PAGEREF _Toc346626338 \h </w:instrText>
            </w:r>
            <w:r w:rsidR="00857D5C">
              <w:rPr>
                <w:noProof/>
                <w:webHidden/>
              </w:rPr>
            </w:r>
            <w:r w:rsidR="00857D5C">
              <w:rPr>
                <w:noProof/>
                <w:webHidden/>
              </w:rPr>
              <w:fldChar w:fldCharType="separate"/>
            </w:r>
            <w:r w:rsidR="00C23A6D">
              <w:rPr>
                <w:noProof/>
                <w:webHidden/>
              </w:rPr>
              <w:t>15</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39" w:history="1">
            <w:r w:rsidR="00C23A6D" w:rsidRPr="00555F21">
              <w:rPr>
                <w:rStyle w:val="Hyperlink"/>
                <w:noProof/>
              </w:rPr>
              <w:t>CLASS DIAGRAM / CRC MODEL /COLLABORATION DIAGRAM / USE-CASE DIAGRAM / ACTIVITY DIAGRAM</w:t>
            </w:r>
            <w:r w:rsidR="00C23A6D">
              <w:rPr>
                <w:noProof/>
                <w:webHidden/>
              </w:rPr>
              <w:tab/>
            </w:r>
            <w:r w:rsidR="00857D5C">
              <w:rPr>
                <w:noProof/>
                <w:webHidden/>
              </w:rPr>
              <w:fldChar w:fldCharType="begin"/>
            </w:r>
            <w:r w:rsidR="00C23A6D">
              <w:rPr>
                <w:noProof/>
                <w:webHidden/>
              </w:rPr>
              <w:instrText xml:space="preserve"> PAGEREF _Toc346626339 \h </w:instrText>
            </w:r>
            <w:r w:rsidR="00857D5C">
              <w:rPr>
                <w:noProof/>
                <w:webHidden/>
              </w:rPr>
            </w:r>
            <w:r w:rsidR="00857D5C">
              <w:rPr>
                <w:noProof/>
                <w:webHidden/>
              </w:rPr>
              <w:fldChar w:fldCharType="separate"/>
            </w:r>
            <w:r w:rsidR="00C23A6D">
              <w:rPr>
                <w:noProof/>
                <w:webHidden/>
              </w:rPr>
              <w:t>17</w:t>
            </w:r>
            <w:r w:rsidR="00857D5C">
              <w:rPr>
                <w:noProof/>
                <w:webHidden/>
              </w:rPr>
              <w:fldChar w:fldCharType="end"/>
            </w:r>
          </w:hyperlink>
        </w:p>
        <w:p w:rsidR="00C23A6D" w:rsidRDefault="008923F9">
          <w:pPr>
            <w:pStyle w:val="TOC1"/>
            <w:tabs>
              <w:tab w:val="right" w:leader="dot" w:pos="9350"/>
            </w:tabs>
            <w:rPr>
              <w:noProof/>
            </w:rPr>
          </w:pPr>
          <w:hyperlink w:anchor="_Toc346626340" w:history="1">
            <w:r w:rsidR="00C23A6D" w:rsidRPr="00555F21">
              <w:rPr>
                <w:rStyle w:val="Hyperlink"/>
                <w:noProof/>
                <w:lang w:bidi="en-US"/>
              </w:rPr>
              <w:t>SYSTEM DESIGN</w:t>
            </w:r>
            <w:r w:rsidR="00C23A6D">
              <w:rPr>
                <w:noProof/>
                <w:webHidden/>
              </w:rPr>
              <w:tab/>
            </w:r>
            <w:r w:rsidR="00857D5C">
              <w:rPr>
                <w:noProof/>
                <w:webHidden/>
              </w:rPr>
              <w:fldChar w:fldCharType="begin"/>
            </w:r>
            <w:r w:rsidR="00C23A6D">
              <w:rPr>
                <w:noProof/>
                <w:webHidden/>
              </w:rPr>
              <w:instrText xml:space="preserve"> PAGEREF _Toc346626340 \h </w:instrText>
            </w:r>
            <w:r w:rsidR="00857D5C">
              <w:rPr>
                <w:noProof/>
                <w:webHidden/>
              </w:rPr>
            </w:r>
            <w:r w:rsidR="00857D5C">
              <w:rPr>
                <w:noProof/>
                <w:webHidden/>
              </w:rPr>
              <w:fldChar w:fldCharType="separate"/>
            </w:r>
            <w:r w:rsidR="00C23A6D">
              <w:rPr>
                <w:noProof/>
                <w:webHidden/>
              </w:rPr>
              <w:t>18</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41" w:history="1">
            <w:r w:rsidR="00C23A6D" w:rsidRPr="00555F21">
              <w:rPr>
                <w:rStyle w:val="Hyperlink"/>
                <w:noProof/>
              </w:rPr>
              <w:t>MODULARISATION DETAILS</w:t>
            </w:r>
            <w:r w:rsidR="00C23A6D">
              <w:rPr>
                <w:noProof/>
                <w:webHidden/>
              </w:rPr>
              <w:tab/>
            </w:r>
            <w:r w:rsidR="00857D5C">
              <w:rPr>
                <w:noProof/>
                <w:webHidden/>
              </w:rPr>
              <w:fldChar w:fldCharType="begin"/>
            </w:r>
            <w:r w:rsidR="00C23A6D">
              <w:rPr>
                <w:noProof/>
                <w:webHidden/>
              </w:rPr>
              <w:instrText xml:space="preserve"> PAGEREF _Toc346626341 \h </w:instrText>
            </w:r>
            <w:r w:rsidR="00857D5C">
              <w:rPr>
                <w:noProof/>
                <w:webHidden/>
              </w:rPr>
            </w:r>
            <w:r w:rsidR="00857D5C">
              <w:rPr>
                <w:noProof/>
                <w:webHidden/>
              </w:rPr>
              <w:fldChar w:fldCharType="separate"/>
            </w:r>
            <w:r w:rsidR="00C23A6D">
              <w:rPr>
                <w:noProof/>
                <w:webHidden/>
              </w:rPr>
              <w:t>18</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42" w:history="1">
            <w:r w:rsidR="00C23A6D" w:rsidRPr="00555F21">
              <w:rPr>
                <w:rStyle w:val="Hyperlink"/>
                <w:noProof/>
              </w:rPr>
              <w:t>SCHOOL MANAGEMENT SERVER</w:t>
            </w:r>
            <w:r w:rsidR="00C23A6D">
              <w:rPr>
                <w:noProof/>
                <w:webHidden/>
              </w:rPr>
              <w:tab/>
            </w:r>
            <w:r w:rsidR="00857D5C">
              <w:rPr>
                <w:noProof/>
                <w:webHidden/>
              </w:rPr>
              <w:fldChar w:fldCharType="begin"/>
            </w:r>
            <w:r w:rsidR="00C23A6D">
              <w:rPr>
                <w:noProof/>
                <w:webHidden/>
              </w:rPr>
              <w:instrText xml:space="preserve"> PAGEREF _Toc346626342 \h </w:instrText>
            </w:r>
            <w:r w:rsidR="00857D5C">
              <w:rPr>
                <w:noProof/>
                <w:webHidden/>
              </w:rPr>
            </w:r>
            <w:r w:rsidR="00857D5C">
              <w:rPr>
                <w:noProof/>
                <w:webHidden/>
              </w:rPr>
              <w:fldChar w:fldCharType="separate"/>
            </w:r>
            <w:r w:rsidR="00C23A6D">
              <w:rPr>
                <w:noProof/>
                <w:webHidden/>
              </w:rPr>
              <w:t>19</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43" w:history="1">
            <w:r w:rsidR="00C23A6D" w:rsidRPr="00555F21">
              <w:rPr>
                <w:rStyle w:val="Hyperlink"/>
                <w:noProof/>
              </w:rPr>
              <w:t>SCHOOL MANAGEMENT CLIENT</w:t>
            </w:r>
            <w:r w:rsidR="00C23A6D">
              <w:rPr>
                <w:noProof/>
                <w:webHidden/>
              </w:rPr>
              <w:tab/>
            </w:r>
            <w:r w:rsidR="00857D5C">
              <w:rPr>
                <w:noProof/>
                <w:webHidden/>
              </w:rPr>
              <w:fldChar w:fldCharType="begin"/>
            </w:r>
            <w:r w:rsidR="00C23A6D">
              <w:rPr>
                <w:noProof/>
                <w:webHidden/>
              </w:rPr>
              <w:instrText xml:space="preserve"> PAGEREF _Toc346626343 \h </w:instrText>
            </w:r>
            <w:r w:rsidR="00857D5C">
              <w:rPr>
                <w:noProof/>
                <w:webHidden/>
              </w:rPr>
            </w:r>
            <w:r w:rsidR="00857D5C">
              <w:rPr>
                <w:noProof/>
                <w:webHidden/>
              </w:rPr>
              <w:fldChar w:fldCharType="separate"/>
            </w:r>
            <w:r w:rsidR="00C23A6D">
              <w:rPr>
                <w:noProof/>
                <w:webHidden/>
              </w:rPr>
              <w:t>19</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44" w:history="1">
            <w:r w:rsidR="00C23A6D" w:rsidRPr="00555F21">
              <w:rPr>
                <w:rStyle w:val="Hyperlink"/>
                <w:noProof/>
              </w:rPr>
              <w:t>SCHOOL MANAGEMENT DATABASE</w:t>
            </w:r>
            <w:r w:rsidR="00C23A6D">
              <w:rPr>
                <w:noProof/>
                <w:webHidden/>
              </w:rPr>
              <w:tab/>
            </w:r>
            <w:r w:rsidR="00857D5C">
              <w:rPr>
                <w:noProof/>
                <w:webHidden/>
              </w:rPr>
              <w:fldChar w:fldCharType="begin"/>
            </w:r>
            <w:r w:rsidR="00C23A6D">
              <w:rPr>
                <w:noProof/>
                <w:webHidden/>
              </w:rPr>
              <w:instrText xml:space="preserve"> PAGEREF _Toc346626344 \h </w:instrText>
            </w:r>
            <w:r w:rsidR="00857D5C">
              <w:rPr>
                <w:noProof/>
                <w:webHidden/>
              </w:rPr>
            </w:r>
            <w:r w:rsidR="00857D5C">
              <w:rPr>
                <w:noProof/>
                <w:webHidden/>
              </w:rPr>
              <w:fldChar w:fldCharType="separate"/>
            </w:r>
            <w:r w:rsidR="00C23A6D">
              <w:rPr>
                <w:noProof/>
                <w:webHidden/>
              </w:rPr>
              <w:t>20</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45" w:history="1">
            <w:r w:rsidR="00C23A6D" w:rsidRPr="00555F21">
              <w:rPr>
                <w:rStyle w:val="Hyperlink"/>
                <w:noProof/>
              </w:rPr>
              <w:t>DATA INTEGRITY AND CONSTRAINTS</w:t>
            </w:r>
            <w:r w:rsidR="00C23A6D">
              <w:rPr>
                <w:noProof/>
                <w:webHidden/>
              </w:rPr>
              <w:tab/>
            </w:r>
            <w:r w:rsidR="00857D5C">
              <w:rPr>
                <w:noProof/>
                <w:webHidden/>
              </w:rPr>
              <w:fldChar w:fldCharType="begin"/>
            </w:r>
            <w:r w:rsidR="00C23A6D">
              <w:rPr>
                <w:noProof/>
                <w:webHidden/>
              </w:rPr>
              <w:instrText xml:space="preserve"> PAGEREF _Toc346626345 \h </w:instrText>
            </w:r>
            <w:r w:rsidR="00857D5C">
              <w:rPr>
                <w:noProof/>
                <w:webHidden/>
              </w:rPr>
            </w:r>
            <w:r w:rsidR="00857D5C">
              <w:rPr>
                <w:noProof/>
                <w:webHidden/>
              </w:rPr>
              <w:fldChar w:fldCharType="separate"/>
            </w:r>
            <w:r w:rsidR="00C23A6D">
              <w:rPr>
                <w:noProof/>
                <w:webHidden/>
              </w:rPr>
              <w:t>20</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46" w:history="1">
            <w:r w:rsidR="00C23A6D" w:rsidRPr="00555F21">
              <w:rPr>
                <w:rStyle w:val="Hyperlink"/>
                <w:noProof/>
              </w:rPr>
              <w:t>DATABASE AND TABLE DESIGN</w:t>
            </w:r>
            <w:r w:rsidR="00C23A6D">
              <w:rPr>
                <w:noProof/>
                <w:webHidden/>
              </w:rPr>
              <w:tab/>
            </w:r>
            <w:r w:rsidR="00857D5C">
              <w:rPr>
                <w:noProof/>
                <w:webHidden/>
              </w:rPr>
              <w:fldChar w:fldCharType="begin"/>
            </w:r>
            <w:r w:rsidR="00C23A6D">
              <w:rPr>
                <w:noProof/>
                <w:webHidden/>
              </w:rPr>
              <w:instrText xml:space="preserve"> PAGEREF _Toc346626346 \h </w:instrText>
            </w:r>
            <w:r w:rsidR="00857D5C">
              <w:rPr>
                <w:noProof/>
                <w:webHidden/>
              </w:rPr>
            </w:r>
            <w:r w:rsidR="00857D5C">
              <w:rPr>
                <w:noProof/>
                <w:webHidden/>
              </w:rPr>
              <w:fldChar w:fldCharType="separate"/>
            </w:r>
            <w:r w:rsidR="00C23A6D">
              <w:rPr>
                <w:noProof/>
                <w:webHidden/>
              </w:rPr>
              <w:t>20</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47" w:history="1">
            <w:r w:rsidR="00C23A6D" w:rsidRPr="00555F21">
              <w:rPr>
                <w:rStyle w:val="Hyperlink"/>
                <w:noProof/>
              </w:rPr>
              <w:t>PROCEDURAL DESIGN / OBJECT ORIENTED DESIGN</w:t>
            </w:r>
            <w:r w:rsidR="00C23A6D">
              <w:rPr>
                <w:noProof/>
                <w:webHidden/>
              </w:rPr>
              <w:tab/>
            </w:r>
            <w:r w:rsidR="00857D5C">
              <w:rPr>
                <w:noProof/>
                <w:webHidden/>
              </w:rPr>
              <w:fldChar w:fldCharType="begin"/>
            </w:r>
            <w:r w:rsidR="00C23A6D">
              <w:rPr>
                <w:noProof/>
                <w:webHidden/>
              </w:rPr>
              <w:instrText xml:space="preserve"> PAGEREF _Toc346626347 \h </w:instrText>
            </w:r>
            <w:r w:rsidR="00857D5C">
              <w:rPr>
                <w:noProof/>
                <w:webHidden/>
              </w:rPr>
            </w:r>
            <w:r w:rsidR="00857D5C">
              <w:rPr>
                <w:noProof/>
                <w:webHidden/>
              </w:rPr>
              <w:fldChar w:fldCharType="separate"/>
            </w:r>
            <w:r w:rsidR="00C23A6D">
              <w:rPr>
                <w:noProof/>
                <w:webHidden/>
              </w:rPr>
              <w:t>21</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48" w:history="1">
            <w:r w:rsidR="00C23A6D" w:rsidRPr="00555F21">
              <w:rPr>
                <w:rStyle w:val="Hyperlink"/>
                <w:noProof/>
              </w:rPr>
              <w:t>USER INTERFACE DESIGN</w:t>
            </w:r>
            <w:r w:rsidR="00C23A6D">
              <w:rPr>
                <w:noProof/>
                <w:webHidden/>
              </w:rPr>
              <w:tab/>
            </w:r>
            <w:r w:rsidR="00857D5C">
              <w:rPr>
                <w:noProof/>
                <w:webHidden/>
              </w:rPr>
              <w:fldChar w:fldCharType="begin"/>
            </w:r>
            <w:r w:rsidR="00C23A6D">
              <w:rPr>
                <w:noProof/>
                <w:webHidden/>
              </w:rPr>
              <w:instrText xml:space="preserve"> PAGEREF _Toc346626348 \h </w:instrText>
            </w:r>
            <w:r w:rsidR="00857D5C">
              <w:rPr>
                <w:noProof/>
                <w:webHidden/>
              </w:rPr>
            </w:r>
            <w:r w:rsidR="00857D5C">
              <w:rPr>
                <w:noProof/>
                <w:webHidden/>
              </w:rPr>
              <w:fldChar w:fldCharType="separate"/>
            </w:r>
            <w:r w:rsidR="00C23A6D">
              <w:rPr>
                <w:noProof/>
                <w:webHidden/>
              </w:rPr>
              <w:t>22</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49" w:history="1">
            <w:r w:rsidR="00C23A6D" w:rsidRPr="00555F21">
              <w:rPr>
                <w:rStyle w:val="Hyperlink"/>
                <w:noProof/>
              </w:rPr>
              <w:t>TEST CASES</w:t>
            </w:r>
            <w:r w:rsidR="00C23A6D">
              <w:rPr>
                <w:noProof/>
                <w:webHidden/>
              </w:rPr>
              <w:tab/>
            </w:r>
            <w:r w:rsidR="00857D5C">
              <w:rPr>
                <w:noProof/>
                <w:webHidden/>
              </w:rPr>
              <w:fldChar w:fldCharType="begin"/>
            </w:r>
            <w:r w:rsidR="00C23A6D">
              <w:rPr>
                <w:noProof/>
                <w:webHidden/>
              </w:rPr>
              <w:instrText xml:space="preserve"> PAGEREF _Toc346626349 \h </w:instrText>
            </w:r>
            <w:r w:rsidR="00857D5C">
              <w:rPr>
                <w:noProof/>
                <w:webHidden/>
              </w:rPr>
            </w:r>
            <w:r w:rsidR="00857D5C">
              <w:rPr>
                <w:noProof/>
                <w:webHidden/>
              </w:rPr>
              <w:fldChar w:fldCharType="separate"/>
            </w:r>
            <w:r w:rsidR="00C23A6D">
              <w:rPr>
                <w:noProof/>
                <w:webHidden/>
              </w:rPr>
              <w:t>22</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50" w:history="1">
            <w:r w:rsidR="00C23A6D" w:rsidRPr="00555F21">
              <w:rPr>
                <w:rStyle w:val="Hyperlink"/>
                <w:noProof/>
              </w:rPr>
              <w:t>UNIT TEST CASES</w:t>
            </w:r>
            <w:r w:rsidR="00C23A6D">
              <w:rPr>
                <w:noProof/>
                <w:webHidden/>
              </w:rPr>
              <w:tab/>
            </w:r>
            <w:r w:rsidR="00857D5C">
              <w:rPr>
                <w:noProof/>
                <w:webHidden/>
              </w:rPr>
              <w:fldChar w:fldCharType="begin"/>
            </w:r>
            <w:r w:rsidR="00C23A6D">
              <w:rPr>
                <w:noProof/>
                <w:webHidden/>
              </w:rPr>
              <w:instrText xml:space="preserve"> PAGEREF _Toc346626350 \h </w:instrText>
            </w:r>
            <w:r w:rsidR="00857D5C">
              <w:rPr>
                <w:noProof/>
                <w:webHidden/>
              </w:rPr>
            </w:r>
            <w:r w:rsidR="00857D5C">
              <w:rPr>
                <w:noProof/>
                <w:webHidden/>
              </w:rPr>
              <w:fldChar w:fldCharType="separate"/>
            </w:r>
            <w:r w:rsidR="00C23A6D">
              <w:rPr>
                <w:noProof/>
                <w:webHidden/>
              </w:rPr>
              <w:t>22</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51" w:history="1">
            <w:r w:rsidR="00C23A6D" w:rsidRPr="00555F21">
              <w:rPr>
                <w:rStyle w:val="Hyperlink"/>
                <w:noProof/>
              </w:rPr>
              <w:t>SYSTEM TEST CASES</w:t>
            </w:r>
            <w:r w:rsidR="00C23A6D">
              <w:rPr>
                <w:noProof/>
                <w:webHidden/>
              </w:rPr>
              <w:tab/>
            </w:r>
            <w:r w:rsidR="00857D5C">
              <w:rPr>
                <w:noProof/>
                <w:webHidden/>
              </w:rPr>
              <w:fldChar w:fldCharType="begin"/>
            </w:r>
            <w:r w:rsidR="00C23A6D">
              <w:rPr>
                <w:noProof/>
                <w:webHidden/>
              </w:rPr>
              <w:instrText xml:space="preserve"> PAGEREF _Toc346626351 \h </w:instrText>
            </w:r>
            <w:r w:rsidR="00857D5C">
              <w:rPr>
                <w:noProof/>
                <w:webHidden/>
              </w:rPr>
            </w:r>
            <w:r w:rsidR="00857D5C">
              <w:rPr>
                <w:noProof/>
                <w:webHidden/>
              </w:rPr>
              <w:fldChar w:fldCharType="separate"/>
            </w:r>
            <w:r w:rsidR="00C23A6D">
              <w:rPr>
                <w:noProof/>
                <w:webHidden/>
              </w:rPr>
              <w:t>22</w:t>
            </w:r>
            <w:r w:rsidR="00857D5C">
              <w:rPr>
                <w:noProof/>
                <w:webHidden/>
              </w:rPr>
              <w:fldChar w:fldCharType="end"/>
            </w:r>
          </w:hyperlink>
        </w:p>
        <w:p w:rsidR="00C23A6D" w:rsidRDefault="008923F9">
          <w:pPr>
            <w:pStyle w:val="TOC1"/>
            <w:tabs>
              <w:tab w:val="right" w:leader="dot" w:pos="9350"/>
            </w:tabs>
            <w:rPr>
              <w:noProof/>
            </w:rPr>
          </w:pPr>
          <w:hyperlink w:anchor="_Toc346626352" w:history="1">
            <w:r w:rsidR="00C23A6D" w:rsidRPr="00555F21">
              <w:rPr>
                <w:rStyle w:val="Hyperlink"/>
                <w:noProof/>
                <w:lang w:bidi="en-US"/>
              </w:rPr>
              <w:t>CODING</w:t>
            </w:r>
            <w:r w:rsidR="00C23A6D">
              <w:rPr>
                <w:noProof/>
                <w:webHidden/>
              </w:rPr>
              <w:tab/>
            </w:r>
            <w:r w:rsidR="00857D5C">
              <w:rPr>
                <w:noProof/>
                <w:webHidden/>
              </w:rPr>
              <w:fldChar w:fldCharType="begin"/>
            </w:r>
            <w:r w:rsidR="00C23A6D">
              <w:rPr>
                <w:noProof/>
                <w:webHidden/>
              </w:rPr>
              <w:instrText xml:space="preserve"> PAGEREF _Toc346626352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53" w:history="1">
            <w:r w:rsidR="00C23A6D" w:rsidRPr="00555F21">
              <w:rPr>
                <w:rStyle w:val="Hyperlink"/>
                <w:noProof/>
              </w:rPr>
              <w:t>COMPLETE PROJECT CODING</w:t>
            </w:r>
            <w:r w:rsidR="00C23A6D">
              <w:rPr>
                <w:noProof/>
                <w:webHidden/>
              </w:rPr>
              <w:tab/>
            </w:r>
            <w:r w:rsidR="00857D5C">
              <w:rPr>
                <w:noProof/>
                <w:webHidden/>
              </w:rPr>
              <w:fldChar w:fldCharType="begin"/>
            </w:r>
            <w:r w:rsidR="00C23A6D">
              <w:rPr>
                <w:noProof/>
                <w:webHidden/>
              </w:rPr>
              <w:instrText xml:space="preserve"> PAGEREF _Toc346626353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54" w:history="1">
            <w:r w:rsidR="00C23A6D" w:rsidRPr="00555F21">
              <w:rPr>
                <w:rStyle w:val="Hyperlink"/>
                <w:noProof/>
              </w:rPr>
              <w:t>COMMENTS AND DESCRIPTION OF CODING SEGMENTS</w:t>
            </w:r>
            <w:r w:rsidR="00C23A6D">
              <w:rPr>
                <w:noProof/>
                <w:webHidden/>
              </w:rPr>
              <w:tab/>
            </w:r>
            <w:r w:rsidR="00857D5C">
              <w:rPr>
                <w:noProof/>
                <w:webHidden/>
              </w:rPr>
              <w:fldChar w:fldCharType="begin"/>
            </w:r>
            <w:r w:rsidR="00C23A6D">
              <w:rPr>
                <w:noProof/>
                <w:webHidden/>
              </w:rPr>
              <w:instrText xml:space="preserve"> PAGEREF _Toc346626354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55" w:history="1">
            <w:r w:rsidR="00C23A6D" w:rsidRPr="00555F21">
              <w:rPr>
                <w:rStyle w:val="Hyperlink"/>
                <w:noProof/>
              </w:rPr>
              <w:t>STANDARDIZATION OF THE CODING</w:t>
            </w:r>
            <w:r w:rsidR="00C23A6D">
              <w:rPr>
                <w:noProof/>
                <w:webHidden/>
              </w:rPr>
              <w:tab/>
            </w:r>
            <w:r w:rsidR="00857D5C">
              <w:rPr>
                <w:noProof/>
                <w:webHidden/>
              </w:rPr>
              <w:fldChar w:fldCharType="begin"/>
            </w:r>
            <w:r w:rsidR="00C23A6D">
              <w:rPr>
                <w:noProof/>
                <w:webHidden/>
              </w:rPr>
              <w:instrText xml:space="preserve"> PAGEREF _Toc346626355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56" w:history="1">
            <w:r w:rsidR="00C23A6D" w:rsidRPr="00555F21">
              <w:rPr>
                <w:rStyle w:val="Hyperlink"/>
                <w:noProof/>
              </w:rPr>
              <w:t>CODE EFFICIENCY</w:t>
            </w:r>
            <w:r w:rsidR="00C23A6D">
              <w:rPr>
                <w:noProof/>
                <w:webHidden/>
              </w:rPr>
              <w:tab/>
            </w:r>
            <w:r w:rsidR="00857D5C">
              <w:rPr>
                <w:noProof/>
                <w:webHidden/>
              </w:rPr>
              <w:fldChar w:fldCharType="begin"/>
            </w:r>
            <w:r w:rsidR="00C23A6D">
              <w:rPr>
                <w:noProof/>
                <w:webHidden/>
              </w:rPr>
              <w:instrText xml:space="preserve"> PAGEREF _Toc346626356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57" w:history="1">
            <w:r w:rsidR="00C23A6D" w:rsidRPr="00555F21">
              <w:rPr>
                <w:rStyle w:val="Hyperlink"/>
                <w:noProof/>
              </w:rPr>
              <w:t>ERROR HANDLING</w:t>
            </w:r>
            <w:r w:rsidR="00C23A6D">
              <w:rPr>
                <w:noProof/>
                <w:webHidden/>
              </w:rPr>
              <w:tab/>
            </w:r>
            <w:r w:rsidR="00857D5C">
              <w:rPr>
                <w:noProof/>
                <w:webHidden/>
              </w:rPr>
              <w:fldChar w:fldCharType="begin"/>
            </w:r>
            <w:r w:rsidR="00C23A6D">
              <w:rPr>
                <w:noProof/>
                <w:webHidden/>
              </w:rPr>
              <w:instrText xml:space="preserve"> PAGEREF _Toc346626357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58" w:history="1">
            <w:r w:rsidR="00C23A6D" w:rsidRPr="00555F21">
              <w:rPr>
                <w:rStyle w:val="Hyperlink"/>
                <w:noProof/>
              </w:rPr>
              <w:t>PARAMETERS CALLING / PASSING</w:t>
            </w:r>
            <w:r w:rsidR="00C23A6D">
              <w:rPr>
                <w:noProof/>
                <w:webHidden/>
              </w:rPr>
              <w:tab/>
            </w:r>
            <w:r w:rsidR="00857D5C">
              <w:rPr>
                <w:noProof/>
                <w:webHidden/>
              </w:rPr>
              <w:fldChar w:fldCharType="begin"/>
            </w:r>
            <w:r w:rsidR="00C23A6D">
              <w:rPr>
                <w:noProof/>
                <w:webHidden/>
              </w:rPr>
              <w:instrText xml:space="preserve"> PAGEREF _Toc346626358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59" w:history="1">
            <w:r w:rsidR="00C23A6D" w:rsidRPr="00555F21">
              <w:rPr>
                <w:rStyle w:val="Hyperlink"/>
                <w:noProof/>
              </w:rPr>
              <w:t>VALIDATION CHECKS</w:t>
            </w:r>
            <w:r w:rsidR="00C23A6D">
              <w:rPr>
                <w:noProof/>
                <w:webHidden/>
              </w:rPr>
              <w:tab/>
            </w:r>
            <w:r w:rsidR="00857D5C">
              <w:rPr>
                <w:noProof/>
                <w:webHidden/>
              </w:rPr>
              <w:fldChar w:fldCharType="begin"/>
            </w:r>
            <w:r w:rsidR="00C23A6D">
              <w:rPr>
                <w:noProof/>
                <w:webHidden/>
              </w:rPr>
              <w:instrText xml:space="preserve"> PAGEREF _Toc346626359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1"/>
            <w:tabs>
              <w:tab w:val="right" w:leader="dot" w:pos="9350"/>
            </w:tabs>
            <w:rPr>
              <w:noProof/>
            </w:rPr>
          </w:pPr>
          <w:hyperlink w:anchor="_Toc346626360" w:history="1">
            <w:r w:rsidR="00C23A6D" w:rsidRPr="00555F21">
              <w:rPr>
                <w:rStyle w:val="Hyperlink"/>
                <w:noProof/>
                <w:lang w:bidi="en-US"/>
              </w:rPr>
              <w:t>TESTING</w:t>
            </w:r>
            <w:r w:rsidR="00C23A6D">
              <w:rPr>
                <w:noProof/>
                <w:webHidden/>
              </w:rPr>
              <w:tab/>
            </w:r>
            <w:r w:rsidR="00857D5C">
              <w:rPr>
                <w:noProof/>
                <w:webHidden/>
              </w:rPr>
              <w:fldChar w:fldCharType="begin"/>
            </w:r>
            <w:r w:rsidR="00C23A6D">
              <w:rPr>
                <w:noProof/>
                <w:webHidden/>
              </w:rPr>
              <w:instrText xml:space="preserve"> PAGEREF _Toc346626360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61" w:history="1">
            <w:r w:rsidR="00C23A6D" w:rsidRPr="00555F21">
              <w:rPr>
                <w:rStyle w:val="Hyperlink"/>
                <w:noProof/>
              </w:rPr>
              <w:t>TESTING TECHNIQUES AND TESTING STRATEGIES USED</w:t>
            </w:r>
            <w:r w:rsidR="00C23A6D">
              <w:rPr>
                <w:noProof/>
                <w:webHidden/>
              </w:rPr>
              <w:tab/>
            </w:r>
            <w:r w:rsidR="00857D5C">
              <w:rPr>
                <w:noProof/>
                <w:webHidden/>
              </w:rPr>
              <w:fldChar w:fldCharType="begin"/>
            </w:r>
            <w:r w:rsidR="00C23A6D">
              <w:rPr>
                <w:noProof/>
                <w:webHidden/>
              </w:rPr>
              <w:instrText xml:space="preserve"> PAGEREF _Toc346626361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62" w:history="1">
            <w:r w:rsidR="00C23A6D" w:rsidRPr="00555F21">
              <w:rPr>
                <w:rStyle w:val="Hyperlink"/>
                <w:noProof/>
              </w:rPr>
              <w:t>TESTING PLAN USED</w:t>
            </w:r>
            <w:r w:rsidR="00C23A6D">
              <w:rPr>
                <w:noProof/>
                <w:webHidden/>
              </w:rPr>
              <w:tab/>
            </w:r>
            <w:r w:rsidR="00857D5C">
              <w:rPr>
                <w:noProof/>
                <w:webHidden/>
              </w:rPr>
              <w:fldChar w:fldCharType="begin"/>
            </w:r>
            <w:r w:rsidR="00C23A6D">
              <w:rPr>
                <w:noProof/>
                <w:webHidden/>
              </w:rPr>
              <w:instrText xml:space="preserve"> PAGEREF _Toc346626362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63" w:history="1">
            <w:r w:rsidR="00C23A6D" w:rsidRPr="00555F21">
              <w:rPr>
                <w:rStyle w:val="Hyperlink"/>
                <w:noProof/>
              </w:rPr>
              <w:t>TESTING REPORTS</w:t>
            </w:r>
            <w:r w:rsidR="00C23A6D">
              <w:rPr>
                <w:noProof/>
                <w:webHidden/>
              </w:rPr>
              <w:tab/>
            </w:r>
            <w:r w:rsidR="00857D5C">
              <w:rPr>
                <w:noProof/>
                <w:webHidden/>
              </w:rPr>
              <w:fldChar w:fldCharType="begin"/>
            </w:r>
            <w:r w:rsidR="00C23A6D">
              <w:rPr>
                <w:noProof/>
                <w:webHidden/>
              </w:rPr>
              <w:instrText xml:space="preserve"> PAGEREF _Toc346626363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64" w:history="1">
            <w:r w:rsidR="00C23A6D" w:rsidRPr="00555F21">
              <w:rPr>
                <w:rStyle w:val="Hyperlink"/>
                <w:noProof/>
              </w:rPr>
              <w:t>UNIT TEST CASES</w:t>
            </w:r>
            <w:r w:rsidR="00C23A6D">
              <w:rPr>
                <w:noProof/>
                <w:webHidden/>
              </w:rPr>
              <w:tab/>
            </w:r>
            <w:r w:rsidR="00857D5C">
              <w:rPr>
                <w:noProof/>
                <w:webHidden/>
              </w:rPr>
              <w:fldChar w:fldCharType="begin"/>
            </w:r>
            <w:r w:rsidR="00C23A6D">
              <w:rPr>
                <w:noProof/>
                <w:webHidden/>
              </w:rPr>
              <w:instrText xml:space="preserve"> PAGEREF _Toc346626364 \h </w:instrText>
            </w:r>
            <w:r w:rsidR="00857D5C">
              <w:rPr>
                <w:noProof/>
                <w:webHidden/>
              </w:rPr>
            </w:r>
            <w:r w:rsidR="00857D5C">
              <w:rPr>
                <w:noProof/>
                <w:webHidden/>
              </w:rPr>
              <w:fldChar w:fldCharType="separate"/>
            </w:r>
            <w:r w:rsidR="00C23A6D">
              <w:rPr>
                <w:noProof/>
                <w:webHidden/>
              </w:rPr>
              <w:t>23</w:t>
            </w:r>
            <w:r w:rsidR="00857D5C">
              <w:rPr>
                <w:noProof/>
                <w:webHidden/>
              </w:rPr>
              <w:fldChar w:fldCharType="end"/>
            </w:r>
          </w:hyperlink>
        </w:p>
        <w:p w:rsidR="00C23A6D" w:rsidRDefault="008923F9">
          <w:pPr>
            <w:pStyle w:val="TOC3"/>
            <w:tabs>
              <w:tab w:val="right" w:leader="dot" w:pos="9350"/>
            </w:tabs>
            <w:rPr>
              <w:noProof/>
              <w:sz w:val="22"/>
              <w:szCs w:val="22"/>
              <w:lang w:bidi="ar-SA"/>
            </w:rPr>
          </w:pPr>
          <w:hyperlink w:anchor="_Toc346626365" w:history="1">
            <w:r w:rsidR="00C23A6D" w:rsidRPr="00555F21">
              <w:rPr>
                <w:rStyle w:val="Hyperlink"/>
                <w:noProof/>
              </w:rPr>
              <w:t>SYSTEM TEST CASES</w:t>
            </w:r>
            <w:r w:rsidR="00C23A6D">
              <w:rPr>
                <w:noProof/>
                <w:webHidden/>
              </w:rPr>
              <w:tab/>
            </w:r>
            <w:r w:rsidR="00857D5C">
              <w:rPr>
                <w:noProof/>
                <w:webHidden/>
              </w:rPr>
              <w:fldChar w:fldCharType="begin"/>
            </w:r>
            <w:r w:rsidR="00C23A6D">
              <w:rPr>
                <w:noProof/>
                <w:webHidden/>
              </w:rPr>
              <w:instrText xml:space="preserve"> PAGEREF _Toc346626365 \h </w:instrText>
            </w:r>
            <w:r w:rsidR="00857D5C">
              <w:rPr>
                <w:noProof/>
                <w:webHidden/>
              </w:rPr>
            </w:r>
            <w:r w:rsidR="00857D5C">
              <w:rPr>
                <w:noProof/>
                <w:webHidden/>
              </w:rPr>
              <w:fldChar w:fldCharType="separate"/>
            </w:r>
            <w:r w:rsidR="00C23A6D">
              <w:rPr>
                <w:noProof/>
                <w:webHidden/>
              </w:rPr>
              <w:t>24</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66" w:history="1">
            <w:r w:rsidR="00C23A6D" w:rsidRPr="00555F21">
              <w:rPr>
                <w:rStyle w:val="Hyperlink"/>
                <w:noProof/>
              </w:rPr>
              <w:t>DEBUGGING AND CODE IMPROVEMENT</w:t>
            </w:r>
            <w:r w:rsidR="00C23A6D">
              <w:rPr>
                <w:noProof/>
                <w:webHidden/>
              </w:rPr>
              <w:tab/>
            </w:r>
            <w:r w:rsidR="00857D5C">
              <w:rPr>
                <w:noProof/>
                <w:webHidden/>
              </w:rPr>
              <w:fldChar w:fldCharType="begin"/>
            </w:r>
            <w:r w:rsidR="00C23A6D">
              <w:rPr>
                <w:noProof/>
                <w:webHidden/>
              </w:rPr>
              <w:instrText xml:space="preserve"> PAGEREF _Toc346626366 \h </w:instrText>
            </w:r>
            <w:r w:rsidR="00857D5C">
              <w:rPr>
                <w:noProof/>
                <w:webHidden/>
              </w:rPr>
            </w:r>
            <w:r w:rsidR="00857D5C">
              <w:rPr>
                <w:noProof/>
                <w:webHidden/>
              </w:rPr>
              <w:fldChar w:fldCharType="separate"/>
            </w:r>
            <w:r w:rsidR="00C23A6D">
              <w:rPr>
                <w:noProof/>
                <w:webHidden/>
              </w:rPr>
              <w:t>24</w:t>
            </w:r>
            <w:r w:rsidR="00857D5C">
              <w:rPr>
                <w:noProof/>
                <w:webHidden/>
              </w:rPr>
              <w:fldChar w:fldCharType="end"/>
            </w:r>
          </w:hyperlink>
        </w:p>
        <w:p w:rsidR="00C23A6D" w:rsidRDefault="008923F9">
          <w:pPr>
            <w:pStyle w:val="TOC1"/>
            <w:tabs>
              <w:tab w:val="right" w:leader="dot" w:pos="9350"/>
            </w:tabs>
            <w:rPr>
              <w:noProof/>
            </w:rPr>
          </w:pPr>
          <w:hyperlink w:anchor="_Toc346626367" w:history="1">
            <w:r w:rsidR="00C23A6D" w:rsidRPr="00555F21">
              <w:rPr>
                <w:rStyle w:val="Hyperlink"/>
                <w:noProof/>
                <w:lang w:bidi="en-US"/>
              </w:rPr>
              <w:t>SYSTEM SECURITY MEASURES</w:t>
            </w:r>
            <w:r w:rsidR="00C23A6D">
              <w:rPr>
                <w:noProof/>
                <w:webHidden/>
              </w:rPr>
              <w:tab/>
            </w:r>
            <w:r w:rsidR="00857D5C">
              <w:rPr>
                <w:noProof/>
                <w:webHidden/>
              </w:rPr>
              <w:fldChar w:fldCharType="begin"/>
            </w:r>
            <w:r w:rsidR="00C23A6D">
              <w:rPr>
                <w:noProof/>
                <w:webHidden/>
              </w:rPr>
              <w:instrText xml:space="preserve"> PAGEREF _Toc346626367 \h </w:instrText>
            </w:r>
            <w:r w:rsidR="00857D5C">
              <w:rPr>
                <w:noProof/>
                <w:webHidden/>
              </w:rPr>
            </w:r>
            <w:r w:rsidR="00857D5C">
              <w:rPr>
                <w:noProof/>
                <w:webHidden/>
              </w:rPr>
              <w:fldChar w:fldCharType="separate"/>
            </w:r>
            <w:r w:rsidR="00C23A6D">
              <w:rPr>
                <w:noProof/>
                <w:webHidden/>
              </w:rPr>
              <w:t>24</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68" w:history="1">
            <w:r w:rsidR="00C23A6D" w:rsidRPr="00555F21">
              <w:rPr>
                <w:rStyle w:val="Hyperlink"/>
                <w:noProof/>
              </w:rPr>
              <w:t>DATABASE / DATA SECURITY</w:t>
            </w:r>
            <w:r w:rsidR="00C23A6D">
              <w:rPr>
                <w:noProof/>
                <w:webHidden/>
              </w:rPr>
              <w:tab/>
            </w:r>
            <w:r w:rsidR="00857D5C">
              <w:rPr>
                <w:noProof/>
                <w:webHidden/>
              </w:rPr>
              <w:fldChar w:fldCharType="begin"/>
            </w:r>
            <w:r w:rsidR="00C23A6D">
              <w:rPr>
                <w:noProof/>
                <w:webHidden/>
              </w:rPr>
              <w:instrText xml:space="preserve"> PAGEREF _Toc346626368 \h </w:instrText>
            </w:r>
            <w:r w:rsidR="00857D5C">
              <w:rPr>
                <w:noProof/>
                <w:webHidden/>
              </w:rPr>
            </w:r>
            <w:r w:rsidR="00857D5C">
              <w:rPr>
                <w:noProof/>
                <w:webHidden/>
              </w:rPr>
              <w:fldChar w:fldCharType="separate"/>
            </w:r>
            <w:r w:rsidR="00C23A6D">
              <w:rPr>
                <w:noProof/>
                <w:webHidden/>
              </w:rPr>
              <w:t>24</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69" w:history="1">
            <w:r w:rsidR="00C23A6D" w:rsidRPr="00555F21">
              <w:rPr>
                <w:rStyle w:val="Hyperlink"/>
                <w:noProof/>
              </w:rPr>
              <w:t>CREATION OF USER PROFILES AND ACCESS RIGHTS</w:t>
            </w:r>
            <w:r w:rsidR="00C23A6D">
              <w:rPr>
                <w:noProof/>
                <w:webHidden/>
              </w:rPr>
              <w:tab/>
            </w:r>
            <w:r w:rsidR="00857D5C">
              <w:rPr>
                <w:noProof/>
                <w:webHidden/>
              </w:rPr>
              <w:fldChar w:fldCharType="begin"/>
            </w:r>
            <w:r w:rsidR="00C23A6D">
              <w:rPr>
                <w:noProof/>
                <w:webHidden/>
              </w:rPr>
              <w:instrText xml:space="preserve"> PAGEREF _Toc346626369 \h </w:instrText>
            </w:r>
            <w:r w:rsidR="00857D5C">
              <w:rPr>
                <w:noProof/>
                <w:webHidden/>
              </w:rPr>
            </w:r>
            <w:r w:rsidR="00857D5C">
              <w:rPr>
                <w:noProof/>
                <w:webHidden/>
              </w:rPr>
              <w:fldChar w:fldCharType="separate"/>
            </w:r>
            <w:r w:rsidR="00C23A6D">
              <w:rPr>
                <w:noProof/>
                <w:webHidden/>
              </w:rPr>
              <w:t>24</w:t>
            </w:r>
            <w:r w:rsidR="00857D5C">
              <w:rPr>
                <w:noProof/>
                <w:webHidden/>
              </w:rPr>
              <w:fldChar w:fldCharType="end"/>
            </w:r>
          </w:hyperlink>
        </w:p>
        <w:p w:rsidR="00C23A6D" w:rsidRDefault="008923F9">
          <w:pPr>
            <w:pStyle w:val="TOC1"/>
            <w:tabs>
              <w:tab w:val="right" w:leader="dot" w:pos="9350"/>
            </w:tabs>
            <w:rPr>
              <w:noProof/>
            </w:rPr>
          </w:pPr>
          <w:hyperlink w:anchor="_Toc346626370" w:history="1">
            <w:r w:rsidR="00C23A6D" w:rsidRPr="00555F21">
              <w:rPr>
                <w:rStyle w:val="Hyperlink"/>
                <w:noProof/>
                <w:lang w:bidi="en-US"/>
              </w:rPr>
              <w:t>COST ESTIMATION</w:t>
            </w:r>
            <w:r w:rsidR="00C23A6D">
              <w:rPr>
                <w:noProof/>
                <w:webHidden/>
              </w:rPr>
              <w:tab/>
            </w:r>
            <w:r w:rsidR="00857D5C">
              <w:rPr>
                <w:noProof/>
                <w:webHidden/>
              </w:rPr>
              <w:fldChar w:fldCharType="begin"/>
            </w:r>
            <w:r w:rsidR="00C23A6D">
              <w:rPr>
                <w:noProof/>
                <w:webHidden/>
              </w:rPr>
              <w:instrText xml:space="preserve"> PAGEREF _Toc346626370 \h </w:instrText>
            </w:r>
            <w:r w:rsidR="00857D5C">
              <w:rPr>
                <w:noProof/>
                <w:webHidden/>
              </w:rPr>
            </w:r>
            <w:r w:rsidR="00857D5C">
              <w:rPr>
                <w:noProof/>
                <w:webHidden/>
              </w:rPr>
              <w:fldChar w:fldCharType="separate"/>
            </w:r>
            <w:r w:rsidR="00C23A6D">
              <w:rPr>
                <w:noProof/>
                <w:webHidden/>
              </w:rPr>
              <w:t>24</w:t>
            </w:r>
            <w:r w:rsidR="00857D5C">
              <w:rPr>
                <w:noProof/>
                <w:webHidden/>
              </w:rPr>
              <w:fldChar w:fldCharType="end"/>
            </w:r>
          </w:hyperlink>
        </w:p>
        <w:p w:rsidR="00C23A6D" w:rsidRDefault="008923F9">
          <w:pPr>
            <w:pStyle w:val="TOC2"/>
            <w:tabs>
              <w:tab w:val="right" w:leader="dot" w:pos="9350"/>
            </w:tabs>
            <w:rPr>
              <w:noProof/>
              <w:sz w:val="22"/>
              <w:szCs w:val="22"/>
              <w:lang w:bidi="ar-SA"/>
            </w:rPr>
          </w:pPr>
          <w:hyperlink w:anchor="_Toc346626371" w:history="1">
            <w:r w:rsidR="00C23A6D" w:rsidRPr="00555F21">
              <w:rPr>
                <w:rStyle w:val="Hyperlink"/>
                <w:noProof/>
              </w:rPr>
              <w:t>COST ESTIMATION MODEL</w:t>
            </w:r>
            <w:r w:rsidR="00C23A6D">
              <w:rPr>
                <w:noProof/>
                <w:webHidden/>
              </w:rPr>
              <w:tab/>
            </w:r>
            <w:r w:rsidR="00857D5C">
              <w:rPr>
                <w:noProof/>
                <w:webHidden/>
              </w:rPr>
              <w:fldChar w:fldCharType="begin"/>
            </w:r>
            <w:r w:rsidR="00C23A6D">
              <w:rPr>
                <w:noProof/>
                <w:webHidden/>
              </w:rPr>
              <w:instrText xml:space="preserve"> PAGEREF _Toc346626371 \h </w:instrText>
            </w:r>
            <w:r w:rsidR="00857D5C">
              <w:rPr>
                <w:noProof/>
                <w:webHidden/>
              </w:rPr>
            </w:r>
            <w:r w:rsidR="00857D5C">
              <w:rPr>
                <w:noProof/>
                <w:webHidden/>
              </w:rPr>
              <w:fldChar w:fldCharType="separate"/>
            </w:r>
            <w:r w:rsidR="00C23A6D">
              <w:rPr>
                <w:noProof/>
                <w:webHidden/>
              </w:rPr>
              <w:t>24</w:t>
            </w:r>
            <w:r w:rsidR="00857D5C">
              <w:rPr>
                <w:noProof/>
                <w:webHidden/>
              </w:rPr>
              <w:fldChar w:fldCharType="end"/>
            </w:r>
          </w:hyperlink>
        </w:p>
        <w:p w:rsidR="00C23A6D" w:rsidRDefault="008923F9">
          <w:pPr>
            <w:pStyle w:val="TOC1"/>
            <w:tabs>
              <w:tab w:val="right" w:leader="dot" w:pos="9350"/>
            </w:tabs>
            <w:rPr>
              <w:noProof/>
            </w:rPr>
          </w:pPr>
          <w:hyperlink w:anchor="_Toc346626372" w:history="1">
            <w:r w:rsidR="00C23A6D" w:rsidRPr="00555F21">
              <w:rPr>
                <w:rStyle w:val="Hyperlink"/>
                <w:noProof/>
                <w:lang w:bidi="en-US"/>
              </w:rPr>
              <w:t>REPORTS</w:t>
            </w:r>
            <w:r w:rsidR="00C23A6D">
              <w:rPr>
                <w:noProof/>
                <w:webHidden/>
              </w:rPr>
              <w:tab/>
            </w:r>
            <w:r w:rsidR="00857D5C">
              <w:rPr>
                <w:noProof/>
                <w:webHidden/>
              </w:rPr>
              <w:fldChar w:fldCharType="begin"/>
            </w:r>
            <w:r w:rsidR="00C23A6D">
              <w:rPr>
                <w:noProof/>
                <w:webHidden/>
              </w:rPr>
              <w:instrText xml:space="preserve"> PAGEREF _Toc346626372 \h </w:instrText>
            </w:r>
            <w:r w:rsidR="00857D5C">
              <w:rPr>
                <w:noProof/>
                <w:webHidden/>
              </w:rPr>
            </w:r>
            <w:r w:rsidR="00857D5C">
              <w:rPr>
                <w:noProof/>
                <w:webHidden/>
              </w:rPr>
              <w:fldChar w:fldCharType="separate"/>
            </w:r>
            <w:r w:rsidR="00C23A6D">
              <w:rPr>
                <w:noProof/>
                <w:webHidden/>
              </w:rPr>
              <w:t>24</w:t>
            </w:r>
            <w:r w:rsidR="00857D5C">
              <w:rPr>
                <w:noProof/>
                <w:webHidden/>
              </w:rPr>
              <w:fldChar w:fldCharType="end"/>
            </w:r>
          </w:hyperlink>
        </w:p>
        <w:p w:rsidR="00C23A6D" w:rsidRDefault="008923F9">
          <w:pPr>
            <w:pStyle w:val="TOC1"/>
            <w:tabs>
              <w:tab w:val="right" w:leader="dot" w:pos="9350"/>
            </w:tabs>
            <w:rPr>
              <w:noProof/>
            </w:rPr>
          </w:pPr>
          <w:hyperlink w:anchor="_Toc346626373" w:history="1">
            <w:r w:rsidR="00C23A6D" w:rsidRPr="00555F21">
              <w:rPr>
                <w:rStyle w:val="Hyperlink"/>
                <w:noProof/>
                <w:lang w:bidi="en-US"/>
              </w:rPr>
              <w:t>FUTURE SCOPE AND FURTHER ENHANCEMENT</w:t>
            </w:r>
            <w:r w:rsidR="00C23A6D">
              <w:rPr>
                <w:noProof/>
                <w:webHidden/>
              </w:rPr>
              <w:tab/>
            </w:r>
            <w:r w:rsidR="00857D5C">
              <w:rPr>
                <w:noProof/>
                <w:webHidden/>
              </w:rPr>
              <w:fldChar w:fldCharType="begin"/>
            </w:r>
            <w:r w:rsidR="00C23A6D">
              <w:rPr>
                <w:noProof/>
                <w:webHidden/>
              </w:rPr>
              <w:instrText xml:space="preserve"> PAGEREF _Toc346626373 \h </w:instrText>
            </w:r>
            <w:r w:rsidR="00857D5C">
              <w:rPr>
                <w:noProof/>
                <w:webHidden/>
              </w:rPr>
            </w:r>
            <w:r w:rsidR="00857D5C">
              <w:rPr>
                <w:noProof/>
                <w:webHidden/>
              </w:rPr>
              <w:fldChar w:fldCharType="separate"/>
            </w:r>
            <w:r w:rsidR="00C23A6D">
              <w:rPr>
                <w:noProof/>
                <w:webHidden/>
              </w:rPr>
              <w:t>25</w:t>
            </w:r>
            <w:r w:rsidR="00857D5C">
              <w:rPr>
                <w:noProof/>
                <w:webHidden/>
              </w:rPr>
              <w:fldChar w:fldCharType="end"/>
            </w:r>
          </w:hyperlink>
        </w:p>
        <w:p w:rsidR="00C23A6D" w:rsidRDefault="008923F9">
          <w:pPr>
            <w:pStyle w:val="TOC1"/>
            <w:tabs>
              <w:tab w:val="right" w:leader="dot" w:pos="9350"/>
            </w:tabs>
            <w:rPr>
              <w:noProof/>
            </w:rPr>
          </w:pPr>
          <w:hyperlink w:anchor="_Toc346626374" w:history="1">
            <w:r w:rsidR="00C23A6D" w:rsidRPr="00555F21">
              <w:rPr>
                <w:rStyle w:val="Hyperlink"/>
                <w:noProof/>
                <w:lang w:bidi="en-US"/>
              </w:rPr>
              <w:t>BIBLIOGRAPHY</w:t>
            </w:r>
            <w:r w:rsidR="00C23A6D">
              <w:rPr>
                <w:noProof/>
                <w:webHidden/>
              </w:rPr>
              <w:tab/>
            </w:r>
            <w:r w:rsidR="00857D5C">
              <w:rPr>
                <w:noProof/>
                <w:webHidden/>
              </w:rPr>
              <w:fldChar w:fldCharType="begin"/>
            </w:r>
            <w:r w:rsidR="00C23A6D">
              <w:rPr>
                <w:noProof/>
                <w:webHidden/>
              </w:rPr>
              <w:instrText xml:space="preserve"> PAGEREF _Toc346626374 \h </w:instrText>
            </w:r>
            <w:r w:rsidR="00857D5C">
              <w:rPr>
                <w:noProof/>
                <w:webHidden/>
              </w:rPr>
            </w:r>
            <w:r w:rsidR="00857D5C">
              <w:rPr>
                <w:noProof/>
                <w:webHidden/>
              </w:rPr>
              <w:fldChar w:fldCharType="separate"/>
            </w:r>
            <w:r w:rsidR="00C23A6D">
              <w:rPr>
                <w:noProof/>
                <w:webHidden/>
              </w:rPr>
              <w:t>25</w:t>
            </w:r>
            <w:r w:rsidR="00857D5C">
              <w:rPr>
                <w:noProof/>
                <w:webHidden/>
              </w:rPr>
              <w:fldChar w:fldCharType="end"/>
            </w:r>
          </w:hyperlink>
        </w:p>
        <w:p w:rsidR="00C23A6D" w:rsidRDefault="008923F9">
          <w:pPr>
            <w:pStyle w:val="TOC1"/>
            <w:tabs>
              <w:tab w:val="right" w:leader="dot" w:pos="9350"/>
            </w:tabs>
            <w:rPr>
              <w:noProof/>
            </w:rPr>
          </w:pPr>
          <w:hyperlink w:anchor="_Toc346626375" w:history="1">
            <w:r w:rsidR="00C23A6D" w:rsidRPr="00555F21">
              <w:rPr>
                <w:rStyle w:val="Hyperlink"/>
                <w:noProof/>
                <w:lang w:bidi="en-US"/>
              </w:rPr>
              <w:t>APPENDICES</w:t>
            </w:r>
            <w:r w:rsidR="00C23A6D">
              <w:rPr>
                <w:noProof/>
                <w:webHidden/>
              </w:rPr>
              <w:tab/>
            </w:r>
            <w:r w:rsidR="00857D5C">
              <w:rPr>
                <w:noProof/>
                <w:webHidden/>
              </w:rPr>
              <w:fldChar w:fldCharType="begin"/>
            </w:r>
            <w:r w:rsidR="00C23A6D">
              <w:rPr>
                <w:noProof/>
                <w:webHidden/>
              </w:rPr>
              <w:instrText xml:space="preserve"> PAGEREF _Toc346626375 \h </w:instrText>
            </w:r>
            <w:r w:rsidR="00857D5C">
              <w:rPr>
                <w:noProof/>
                <w:webHidden/>
              </w:rPr>
            </w:r>
            <w:r w:rsidR="00857D5C">
              <w:rPr>
                <w:noProof/>
                <w:webHidden/>
              </w:rPr>
              <w:fldChar w:fldCharType="separate"/>
            </w:r>
            <w:r w:rsidR="00C23A6D">
              <w:rPr>
                <w:noProof/>
                <w:webHidden/>
              </w:rPr>
              <w:t>25</w:t>
            </w:r>
            <w:r w:rsidR="00857D5C">
              <w:rPr>
                <w:noProof/>
                <w:webHidden/>
              </w:rPr>
              <w:fldChar w:fldCharType="end"/>
            </w:r>
          </w:hyperlink>
        </w:p>
        <w:p w:rsidR="00C23A6D" w:rsidRDefault="008923F9">
          <w:pPr>
            <w:pStyle w:val="TOC1"/>
            <w:tabs>
              <w:tab w:val="right" w:leader="dot" w:pos="9350"/>
            </w:tabs>
            <w:rPr>
              <w:noProof/>
            </w:rPr>
          </w:pPr>
          <w:hyperlink w:anchor="_Toc346626376" w:history="1">
            <w:r w:rsidR="00C23A6D" w:rsidRPr="00555F21">
              <w:rPr>
                <w:rStyle w:val="Hyperlink"/>
                <w:noProof/>
                <w:lang w:bidi="en-US"/>
              </w:rPr>
              <w:t>GLOSSARY</w:t>
            </w:r>
            <w:r w:rsidR="00C23A6D">
              <w:rPr>
                <w:noProof/>
                <w:webHidden/>
              </w:rPr>
              <w:tab/>
            </w:r>
            <w:r w:rsidR="00857D5C">
              <w:rPr>
                <w:noProof/>
                <w:webHidden/>
              </w:rPr>
              <w:fldChar w:fldCharType="begin"/>
            </w:r>
            <w:r w:rsidR="00C23A6D">
              <w:rPr>
                <w:noProof/>
                <w:webHidden/>
              </w:rPr>
              <w:instrText xml:space="preserve"> PAGEREF _Toc346626376 \h </w:instrText>
            </w:r>
            <w:r w:rsidR="00857D5C">
              <w:rPr>
                <w:noProof/>
                <w:webHidden/>
              </w:rPr>
            </w:r>
            <w:r w:rsidR="00857D5C">
              <w:rPr>
                <w:noProof/>
                <w:webHidden/>
              </w:rPr>
              <w:fldChar w:fldCharType="separate"/>
            </w:r>
            <w:r w:rsidR="00C23A6D">
              <w:rPr>
                <w:noProof/>
                <w:webHidden/>
              </w:rPr>
              <w:t>25</w:t>
            </w:r>
            <w:r w:rsidR="00857D5C">
              <w:rPr>
                <w:noProof/>
                <w:webHidden/>
              </w:rPr>
              <w:fldChar w:fldCharType="end"/>
            </w:r>
          </w:hyperlink>
        </w:p>
        <w:p w:rsidR="003E74D4" w:rsidRDefault="00857D5C" w:rsidP="005660EA">
          <w:pPr>
            <w:tabs>
              <w:tab w:val="right" w:pos="9360"/>
            </w:tabs>
          </w:pPr>
          <w:r>
            <w:fldChar w:fldCharType="end"/>
          </w:r>
        </w:p>
      </w:sdtContent>
    </w:sdt>
    <w:p w:rsidR="005660EA" w:rsidRDefault="005660EA" w:rsidP="005660EA">
      <w:pPr>
        <w:tabs>
          <w:tab w:val="right" w:pos="9360"/>
        </w:tabs>
      </w:pPr>
      <w:r>
        <w:tab/>
      </w:r>
    </w:p>
    <w:p w:rsidR="005660EA" w:rsidRDefault="005660EA" w:rsidP="005660EA">
      <w:pPr>
        <w:tabs>
          <w:tab w:val="right" w:pos="9360"/>
        </w:tabs>
      </w:pPr>
    </w:p>
    <w:p w:rsidR="00DF5443" w:rsidRDefault="00DF5443" w:rsidP="00074DAD">
      <w:pPr>
        <w:pStyle w:val="Heading1"/>
      </w:pPr>
      <w:bookmarkStart w:id="0" w:name="_Toc346626317"/>
      <w:r>
        <w:t>INTRODUCTION</w:t>
      </w:r>
      <w:r w:rsidR="00743331">
        <w:t xml:space="preserve"> AND OBJECTIVE</w:t>
      </w:r>
      <w:bookmarkEnd w:id="0"/>
    </w:p>
    <w:p w:rsidR="00743331" w:rsidRDefault="00743331" w:rsidP="002A4CD7">
      <w:pPr>
        <w:pStyle w:val="Heading2"/>
      </w:pPr>
      <w:bookmarkStart w:id="1" w:name="_Toc346626318"/>
      <w:r>
        <w:t>INTRODUCTION</w:t>
      </w:r>
      <w:bookmarkEnd w:id="1"/>
    </w:p>
    <w:p w:rsidR="00DE68FF" w:rsidRDefault="00DE68FF" w:rsidP="00DE68FF">
      <w:r>
        <w:t>The population of our country is increasing rapidly, but the resources for providing proper education to the children are limited. So we need to utilize our existing school management processes properly with the help of digital technologies.</w:t>
      </w:r>
    </w:p>
    <w:p w:rsidR="00DE68FF" w:rsidRDefault="00DE68FF" w:rsidP="00DE68FF">
      <w:r>
        <w:t>Most of the schools are managed by a single authority like head master or a group of people like governing body. But in this fast paced world people tend to switch jobs. If the key people leave the school then the quality of education and school management deteriorates. There are so many dependencies on the school management personnel. We can eradicate this dependency by deploying a computerized solution for managing school.</w:t>
      </w:r>
    </w:p>
    <w:p w:rsidR="00DE68FF" w:rsidRDefault="00DE68FF" w:rsidP="00DE68FF">
      <w:r>
        <w:t xml:space="preserve">Nowadays both of the parents are employed for most kids and they don’t have enough time to interact with teachers frequently. We need a computerized system to manage interaction between parents and teachers. </w:t>
      </w:r>
    </w:p>
    <w:p w:rsidR="00DE68FF" w:rsidRDefault="00DE68FF" w:rsidP="00DE68FF">
      <w:r>
        <w:t>We will implement a school management system to address these issues and bring up an efficient system to manage activities of a school using single software.</w:t>
      </w:r>
    </w:p>
    <w:p w:rsidR="00743331" w:rsidRPr="00743331" w:rsidRDefault="00743331" w:rsidP="00743331"/>
    <w:p w:rsidR="00743331" w:rsidRDefault="00743331" w:rsidP="002A4CD7">
      <w:pPr>
        <w:pStyle w:val="Heading2"/>
      </w:pPr>
      <w:bookmarkStart w:id="2" w:name="_Toc346626319"/>
      <w:r>
        <w:t>OBJECTIVE</w:t>
      </w:r>
      <w:bookmarkEnd w:id="2"/>
    </w:p>
    <w:p w:rsidR="00DE68FF" w:rsidRDefault="00DE68FF" w:rsidP="00DE68FF">
      <w:pPr>
        <w:jc w:val="both"/>
      </w:pPr>
      <w:r>
        <w:rPr>
          <w:rStyle w:val="schoolmangtaa1"/>
        </w:rPr>
        <w:t xml:space="preserve">School Management System </w:t>
      </w:r>
      <w:r>
        <w:t>is versatile and complete end-to-end school management software .School Management System is used to enhance the administrative efficiency of educational institutions. It is an interactive platform for all entities viz. Students, Teachers, Management, Parents. It is a simple yet powerful one point integrated platform that connects all the departments of an institution namely office, fee counter, library, hostel, stores, academics, activity center and so on.</w:t>
      </w:r>
    </w:p>
    <w:p w:rsidR="00DE68FF" w:rsidRPr="00DE68FF" w:rsidRDefault="00DE68FF" w:rsidP="00DE68FF"/>
    <w:p w:rsidR="00743331" w:rsidRDefault="00743331" w:rsidP="00074DAD">
      <w:pPr>
        <w:pStyle w:val="Heading1"/>
      </w:pPr>
      <w:bookmarkStart w:id="3" w:name="_Toc346626320"/>
      <w:r>
        <w:t>SYSTEM ANALYSIS</w:t>
      </w:r>
      <w:bookmarkEnd w:id="3"/>
    </w:p>
    <w:p w:rsidR="00743331" w:rsidRDefault="00743331" w:rsidP="00074DAD">
      <w:pPr>
        <w:pStyle w:val="Heading2"/>
      </w:pPr>
      <w:bookmarkStart w:id="4" w:name="_Toc346626321"/>
      <w:r>
        <w:lastRenderedPageBreak/>
        <w:t>IDENTIFICATION OF NEED</w:t>
      </w:r>
      <w:bookmarkEnd w:id="4"/>
    </w:p>
    <w:p w:rsidR="00C23A6D" w:rsidRPr="00C23A6D" w:rsidRDefault="00CA25FC" w:rsidP="00C23A6D">
      <w:r>
        <w:t xml:space="preserve">When I was a kid I saw my parents coming to the school for submitting the remuneration and other reasons. The entire data was written using pen and papers so undoubtedly it took lots of time completing even minor queries. Nowadays I see my relatives going to the school to admit their kids and they face huge problems as no proper procedure is followed even by larger and more reputed institutes. I have always felt that there is a need of a proper procedure which could not only save lots of time of both the school authority and the guardians, also </w:t>
      </w:r>
      <w:r w:rsidR="00972389">
        <w:t xml:space="preserve">easy to maintain the entire process. So I really feel that the modernization of technology could be used to minimize </w:t>
      </w:r>
      <w:r w:rsidR="00137C10">
        <w:t>these problems.</w:t>
      </w:r>
      <w:r w:rsidR="00972389">
        <w:t xml:space="preserve"> </w:t>
      </w:r>
      <w:r w:rsidR="00137C10">
        <w:t>T</w:t>
      </w:r>
      <w:r w:rsidR="00972389">
        <w:t>hat is why a proper application or software is required to ease the task of the school administration and save the time of the parents as well.</w:t>
      </w:r>
      <w:r>
        <w:t xml:space="preserve"> </w:t>
      </w:r>
    </w:p>
    <w:p w:rsidR="00743331" w:rsidRDefault="00743331" w:rsidP="00074DAD">
      <w:pPr>
        <w:pStyle w:val="Heading2"/>
      </w:pPr>
      <w:bookmarkStart w:id="5" w:name="_Toc346626322"/>
      <w:r>
        <w:t>PRELIMINARY</w:t>
      </w:r>
      <w:r w:rsidR="005C711F">
        <w:t xml:space="preserve"> INVESTIGATION</w:t>
      </w:r>
      <w:bookmarkEnd w:id="5"/>
    </w:p>
    <w:p w:rsidR="005C711F" w:rsidRDefault="00F91DFD" w:rsidP="005C711F">
      <w:r>
        <w:t>I started talking to my relatives and neighbors who have recently admitted their child to the schools or they are in the process of admitting them. Naturally, they are the ones who know the problems very well. I also spoke with some of school administrations in my locality about the problems they faced and what exactly would they want if they are given software like School Management System just to get an idea on what could the points be if we want to develop a new application to minimize school management related problems and difficulties. I obviously then consulted with some IT professionals and software engineers and expressed my view to them. I was really amazed to see their positi</w:t>
      </w:r>
      <w:r w:rsidR="00137C10">
        <w:t>v</w:t>
      </w:r>
      <w:r w:rsidR="003C7660">
        <w:t>e response on this matter and I got helps in many ways from them. After completing all this process I decided to develop this application for sure.</w:t>
      </w:r>
    </w:p>
    <w:p w:rsidR="00F91DFD" w:rsidRDefault="00F91DFD" w:rsidP="005C711F">
      <w:r>
        <w:tab/>
      </w:r>
      <w:r>
        <w:tab/>
      </w:r>
      <w:r>
        <w:tab/>
      </w:r>
      <w:r>
        <w:tab/>
      </w:r>
      <w:r>
        <w:tab/>
      </w:r>
      <w:r>
        <w:tab/>
      </w:r>
      <w:r>
        <w:tab/>
      </w:r>
    </w:p>
    <w:p w:rsidR="005C711F" w:rsidRDefault="005C711F" w:rsidP="00074DAD">
      <w:pPr>
        <w:pStyle w:val="Heading2"/>
      </w:pPr>
      <w:bookmarkStart w:id="6" w:name="_Toc346626323"/>
      <w:r>
        <w:t>FEASIBILITY STUDY</w:t>
      </w:r>
      <w:bookmarkEnd w:id="6"/>
    </w:p>
    <w:p w:rsidR="005C711F" w:rsidRDefault="00322845" w:rsidP="005C711F">
      <w:r>
        <w:t>We all know that the numbers of school is growing as fast as Information Technology. Developing an application is very easy these days so people would love to use technology ease their tasks. There is need and there is solution so undoubtedly this software is going to be appreciated by the market.</w:t>
      </w:r>
    </w:p>
    <w:p w:rsidR="005C711F" w:rsidRDefault="005C711F" w:rsidP="00074DAD">
      <w:pPr>
        <w:pStyle w:val="Heading2"/>
      </w:pPr>
      <w:bookmarkStart w:id="7" w:name="_Toc346626324"/>
      <w:r>
        <w:t>PROJECT PLANNING</w:t>
      </w:r>
      <w:bookmarkEnd w:id="7"/>
    </w:p>
    <w:p w:rsidR="00DE68FF" w:rsidRPr="00DE68FF" w:rsidRDefault="00DE68FF" w:rsidP="00074DAD">
      <w:pPr>
        <w:pStyle w:val="Heading3"/>
      </w:pPr>
      <w:bookmarkStart w:id="8" w:name="_Toc346626325"/>
      <w:r>
        <w:t>TRACKING GANTT</w:t>
      </w:r>
      <w:bookmarkEnd w:id="8"/>
    </w:p>
    <w:p w:rsidR="005C711F" w:rsidRDefault="00DE68FF" w:rsidP="005C711F">
      <w:r w:rsidRPr="00DE68FF">
        <w:rPr>
          <w:noProof/>
          <w:lang w:bidi="ar-SA"/>
        </w:rPr>
        <w:lastRenderedPageBreak/>
        <w:drawing>
          <wp:inline distT="0" distB="0" distL="0" distR="0">
            <wp:extent cx="5943600" cy="2944026"/>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tracking-gant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44026"/>
                    </a:xfrm>
                    <a:prstGeom prst="rect">
                      <a:avLst/>
                    </a:prstGeom>
                  </pic:spPr>
                </pic:pic>
              </a:graphicData>
            </a:graphic>
          </wp:inline>
        </w:drawing>
      </w:r>
    </w:p>
    <w:p w:rsidR="005C711F" w:rsidRDefault="005C711F" w:rsidP="00074DAD">
      <w:pPr>
        <w:pStyle w:val="Heading2"/>
      </w:pPr>
      <w:bookmarkStart w:id="9" w:name="_Toc346626326"/>
      <w:r>
        <w:t>PROJECT SCHEDULING</w:t>
      </w:r>
      <w:bookmarkEnd w:id="9"/>
    </w:p>
    <w:p w:rsidR="005C711F" w:rsidRDefault="005C711F" w:rsidP="00074DAD">
      <w:pPr>
        <w:pStyle w:val="Heading3"/>
      </w:pPr>
      <w:bookmarkStart w:id="10" w:name="_Toc346626327"/>
      <w:r>
        <w:t>PERT CHART</w:t>
      </w:r>
      <w:r w:rsidR="00805F3B">
        <w:t xml:space="preserve"> </w:t>
      </w:r>
      <w:r w:rsidR="00DE68FF">
        <w:t>(NETWORK DIAGRAM)</w:t>
      </w:r>
      <w:bookmarkEnd w:id="10"/>
    </w:p>
    <w:p w:rsidR="005C711F" w:rsidRDefault="00DE68FF" w:rsidP="005C711F">
      <w:r w:rsidRPr="00DE68FF">
        <w:rPr>
          <w:noProof/>
          <w:lang w:bidi="ar-SA"/>
        </w:rPr>
        <w:lastRenderedPageBreak/>
        <w:drawing>
          <wp:inline distT="0" distB="0" distL="0" distR="0">
            <wp:extent cx="5943600" cy="498694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per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986947"/>
                    </a:xfrm>
                    <a:prstGeom prst="rect">
                      <a:avLst/>
                    </a:prstGeom>
                  </pic:spPr>
                </pic:pic>
              </a:graphicData>
            </a:graphic>
          </wp:inline>
        </w:drawing>
      </w:r>
    </w:p>
    <w:p w:rsidR="005C711F" w:rsidRDefault="005C711F" w:rsidP="00074DAD">
      <w:pPr>
        <w:pStyle w:val="Heading3"/>
      </w:pPr>
      <w:bookmarkStart w:id="11" w:name="_Toc346626328"/>
      <w:r>
        <w:t>GANTT CHART</w:t>
      </w:r>
      <w:bookmarkEnd w:id="11"/>
    </w:p>
    <w:p w:rsidR="005C711F" w:rsidRDefault="00DE68FF" w:rsidP="005C711F">
      <w:r w:rsidRPr="00DE68FF">
        <w:rPr>
          <w:noProof/>
          <w:lang w:bidi="ar-SA"/>
        </w:rPr>
        <w:lastRenderedPageBreak/>
        <w:drawing>
          <wp:inline distT="0" distB="0" distL="0" distR="0">
            <wp:extent cx="5943600" cy="374203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gant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42036"/>
                    </a:xfrm>
                    <a:prstGeom prst="rect">
                      <a:avLst/>
                    </a:prstGeom>
                  </pic:spPr>
                </pic:pic>
              </a:graphicData>
            </a:graphic>
          </wp:inline>
        </w:drawing>
      </w:r>
    </w:p>
    <w:p w:rsidR="003B2B1A" w:rsidRDefault="003B2B1A" w:rsidP="005C711F"/>
    <w:p w:rsidR="005C711F" w:rsidRDefault="005C711F" w:rsidP="005A4090">
      <w:pPr>
        <w:pStyle w:val="Heading2"/>
      </w:pPr>
      <w:bookmarkStart w:id="12" w:name="_Toc346626329"/>
      <w:r>
        <w:t>SOFTWARE REQUIREMENT AND SPECIFICATION</w:t>
      </w:r>
      <w:bookmarkEnd w:id="12"/>
    </w:p>
    <w:p w:rsidR="00DE68FF" w:rsidRPr="005A4090" w:rsidRDefault="00416333" w:rsidP="00032C33">
      <w:pPr>
        <w:pStyle w:val="Heading3"/>
        <w:rPr>
          <w:rStyle w:val="SubtleReference"/>
          <w:b w:val="0"/>
          <w:bCs w:val="0"/>
          <w:color w:val="16505E" w:themeColor="accent1" w:themeShade="7F"/>
        </w:rPr>
      </w:pPr>
      <w:bookmarkStart w:id="13" w:name="_Toc346626330"/>
      <w:r w:rsidRPr="005A4090">
        <w:rPr>
          <w:rStyle w:val="SubtleReference"/>
          <w:b w:val="0"/>
          <w:bCs w:val="0"/>
          <w:color w:val="16505E" w:themeColor="accent1" w:themeShade="7F"/>
        </w:rPr>
        <w:t>FUNCTIONAL REQUIREMENTS</w:t>
      </w:r>
      <w:bookmarkEnd w:id="13"/>
    </w:p>
    <w:p w:rsidR="00416333" w:rsidRDefault="00416333" w:rsidP="00416333">
      <w:pPr>
        <w:pStyle w:val="Heading4"/>
      </w:pPr>
      <w:r w:rsidRPr="00786A84">
        <w:t>View and Enter new Student and Employee information</w:t>
      </w:r>
    </w:p>
    <w:p w:rsidR="00416333" w:rsidRDefault="00416333" w:rsidP="00416333">
      <w:pPr>
        <w:rPr>
          <w:b/>
        </w:rPr>
      </w:pPr>
      <w:r w:rsidRPr="00034D66">
        <w:rPr>
          <w:b/>
        </w:rPr>
        <w:t>Introduction</w:t>
      </w:r>
    </w:p>
    <w:p w:rsidR="00416333" w:rsidRPr="00034D66" w:rsidRDefault="00416333" w:rsidP="00416333">
      <w:pPr>
        <w:rPr>
          <w:b/>
        </w:rPr>
      </w:pPr>
      <w:r>
        <w:t>The details of a new student are stored into a student profile. Only School administration department can enter that details of new student but and teachers can only updated the existing student status. Details of employee are also kept into individual employee profile and it will also be updated by School Administration System.</w:t>
      </w:r>
    </w:p>
    <w:p w:rsidR="00416333" w:rsidRDefault="00416333" w:rsidP="00416333">
      <w:pPr>
        <w:rPr>
          <w:b/>
        </w:rPr>
      </w:pPr>
      <w:r w:rsidRPr="00034D66">
        <w:rPr>
          <w:b/>
        </w:rPr>
        <w:t>Input</w:t>
      </w:r>
    </w:p>
    <w:p w:rsidR="00416333" w:rsidRPr="000C6327" w:rsidRDefault="00416333" w:rsidP="00416333">
      <w:r w:rsidRPr="000C6327">
        <w:t xml:space="preserve">Relevant </w:t>
      </w:r>
      <w:r>
        <w:t>student and employee data like name, address, contact no., applying for which class.</w:t>
      </w:r>
    </w:p>
    <w:p w:rsidR="00416333" w:rsidRDefault="00416333" w:rsidP="00416333">
      <w:pPr>
        <w:rPr>
          <w:b/>
        </w:rPr>
      </w:pPr>
      <w:r w:rsidRPr="00034D66">
        <w:rPr>
          <w:b/>
        </w:rPr>
        <w:t>Processing</w:t>
      </w:r>
    </w:p>
    <w:p w:rsidR="00416333" w:rsidRPr="000C6327" w:rsidRDefault="00416333" w:rsidP="00416333">
      <w:r w:rsidRPr="000C6327">
        <w:t>E</w:t>
      </w:r>
      <w:r>
        <w:t xml:space="preserve">mployee will enter data in SMS and create a new Student enrolment no, as well as a new code number for Employee. </w:t>
      </w:r>
    </w:p>
    <w:p w:rsidR="00416333" w:rsidRPr="00034D66" w:rsidRDefault="00416333" w:rsidP="00416333">
      <w:pPr>
        <w:rPr>
          <w:b/>
        </w:rPr>
      </w:pPr>
      <w:r w:rsidRPr="00034D66">
        <w:rPr>
          <w:b/>
        </w:rPr>
        <w:t>Output</w:t>
      </w:r>
    </w:p>
    <w:p w:rsidR="00416333" w:rsidRDefault="00416333" w:rsidP="00416333">
      <w:r>
        <w:lastRenderedPageBreak/>
        <w:t>SMS will generate Enrolment no. for Student and Code no. for Employee .Details can be viewed later on whenever required.</w:t>
      </w:r>
    </w:p>
    <w:p w:rsidR="00416333" w:rsidRDefault="00416333" w:rsidP="00416333">
      <w:pPr>
        <w:pStyle w:val="Heading4"/>
      </w:pPr>
      <w:r>
        <w:t>View and Enter new timetable information</w:t>
      </w:r>
    </w:p>
    <w:p w:rsidR="00416333" w:rsidRDefault="00416333" w:rsidP="00416333">
      <w:pPr>
        <w:rPr>
          <w:b/>
        </w:rPr>
      </w:pPr>
      <w:r w:rsidRPr="00034D66">
        <w:rPr>
          <w:b/>
        </w:rPr>
        <w:t>Introduction</w:t>
      </w:r>
    </w:p>
    <w:p w:rsidR="00416333" w:rsidRPr="000C6327" w:rsidRDefault="00416333" w:rsidP="00416333">
      <w:r>
        <w:t>Employee can view the time table and can also update the timetable information.</w:t>
      </w:r>
    </w:p>
    <w:p w:rsidR="00416333" w:rsidRDefault="00416333" w:rsidP="00416333">
      <w:pPr>
        <w:rPr>
          <w:b/>
        </w:rPr>
      </w:pPr>
      <w:r w:rsidRPr="00034D66">
        <w:rPr>
          <w:b/>
        </w:rPr>
        <w:t>Input</w:t>
      </w:r>
    </w:p>
    <w:p w:rsidR="00416333" w:rsidRPr="00BE7AA1" w:rsidRDefault="00416333" w:rsidP="00416333">
      <w:r>
        <w:t>Employee number, department number and Week range</w:t>
      </w:r>
    </w:p>
    <w:p w:rsidR="00416333" w:rsidRDefault="00416333" w:rsidP="00416333">
      <w:pPr>
        <w:rPr>
          <w:b/>
        </w:rPr>
      </w:pPr>
      <w:r w:rsidRPr="00034D66">
        <w:rPr>
          <w:b/>
        </w:rPr>
        <w:t>Processing</w:t>
      </w:r>
    </w:p>
    <w:p w:rsidR="00416333" w:rsidRDefault="00416333" w:rsidP="0005681A">
      <w:r>
        <w:t>Employee number and department number must be unique, and when entering timetable of any employee or teacher both values must be valid references. Week range must be between 1to 52.</w:t>
      </w:r>
    </w:p>
    <w:p w:rsidR="00416333" w:rsidRDefault="00416333" w:rsidP="00416333">
      <w:pPr>
        <w:rPr>
          <w:b/>
        </w:rPr>
      </w:pPr>
      <w:r w:rsidRPr="00034D66">
        <w:rPr>
          <w:b/>
        </w:rPr>
        <w:t>Output</w:t>
      </w:r>
    </w:p>
    <w:p w:rsidR="00416333" w:rsidRPr="00BE7AA1" w:rsidRDefault="00416333" w:rsidP="00416333">
      <w:r>
        <w:t>Teacher and Student both can see the time table.</w:t>
      </w:r>
    </w:p>
    <w:p w:rsidR="00416333" w:rsidRDefault="00416333" w:rsidP="00416333">
      <w:pPr>
        <w:pStyle w:val="Heading4"/>
      </w:pPr>
      <w:r>
        <w:t>Security</w:t>
      </w:r>
    </w:p>
    <w:p w:rsidR="00416333" w:rsidRDefault="00416333" w:rsidP="00416333">
      <w:pPr>
        <w:rPr>
          <w:b/>
        </w:rPr>
      </w:pPr>
      <w:r w:rsidRPr="00034D66">
        <w:rPr>
          <w:b/>
        </w:rPr>
        <w:t>Introduction</w:t>
      </w:r>
    </w:p>
    <w:p w:rsidR="00416333" w:rsidRDefault="00416333" w:rsidP="0005681A">
      <w:r>
        <w:t xml:space="preserve">Only the high level members of the School and Network manager will have access to the system for securing their important data from others. </w:t>
      </w:r>
    </w:p>
    <w:p w:rsidR="00416333" w:rsidRDefault="00416333" w:rsidP="00416333">
      <w:pPr>
        <w:rPr>
          <w:b/>
        </w:rPr>
      </w:pPr>
      <w:r w:rsidRPr="00034D66">
        <w:rPr>
          <w:b/>
        </w:rPr>
        <w:t>Input</w:t>
      </w:r>
    </w:p>
    <w:p w:rsidR="00416333" w:rsidRPr="00034D66" w:rsidRDefault="00416333" w:rsidP="00416333">
      <w:pPr>
        <w:rPr>
          <w:b/>
        </w:rPr>
      </w:pPr>
      <w:r>
        <w:t xml:space="preserve"> System username and password</w:t>
      </w:r>
    </w:p>
    <w:p w:rsidR="00416333" w:rsidRDefault="00416333" w:rsidP="00416333">
      <w:pPr>
        <w:rPr>
          <w:b/>
        </w:rPr>
      </w:pPr>
      <w:r w:rsidRPr="00034D66">
        <w:rPr>
          <w:b/>
        </w:rPr>
        <w:t>Processing</w:t>
      </w:r>
    </w:p>
    <w:p w:rsidR="00416333" w:rsidRDefault="00416333" w:rsidP="0005681A">
      <w:r>
        <w:t>The network operating system in the department will be used to enforce security. Another security level should also be incorporated to make the system more secure.</w:t>
      </w:r>
    </w:p>
    <w:p w:rsidR="00416333" w:rsidRPr="00034D66" w:rsidRDefault="00416333" w:rsidP="00416333">
      <w:pPr>
        <w:rPr>
          <w:b/>
        </w:rPr>
      </w:pPr>
      <w:r w:rsidRPr="00034D66">
        <w:rPr>
          <w:b/>
        </w:rPr>
        <w:t>Output</w:t>
      </w:r>
    </w:p>
    <w:p w:rsidR="00416333" w:rsidRDefault="00416333" w:rsidP="0005681A">
      <w:r>
        <w:t xml:space="preserve"> All data are secured and that can be used in future.</w:t>
      </w:r>
    </w:p>
    <w:p w:rsidR="00416333" w:rsidRDefault="00416333" w:rsidP="00416333">
      <w:pPr>
        <w:pStyle w:val="Heading4"/>
      </w:pPr>
      <w:r>
        <w:t>Changing Password and Username</w:t>
      </w:r>
    </w:p>
    <w:p w:rsidR="00416333" w:rsidRPr="004B5E88" w:rsidRDefault="00416333" w:rsidP="00416333">
      <w:pPr>
        <w:rPr>
          <w:b/>
        </w:rPr>
      </w:pPr>
      <w:r w:rsidRPr="004B5E88">
        <w:rPr>
          <w:b/>
        </w:rPr>
        <w:t>Introduction</w:t>
      </w:r>
    </w:p>
    <w:p w:rsidR="00416333" w:rsidRPr="00404A19" w:rsidRDefault="00416333" w:rsidP="00416333">
      <w:r w:rsidRPr="00404A19">
        <w:t>Ch</w:t>
      </w:r>
      <w:r>
        <w:t>ange existing username and password</w:t>
      </w:r>
    </w:p>
    <w:p w:rsidR="00416333" w:rsidRDefault="00416333" w:rsidP="00416333">
      <w:pPr>
        <w:rPr>
          <w:b/>
        </w:rPr>
      </w:pPr>
      <w:r w:rsidRPr="004B5E88">
        <w:rPr>
          <w:b/>
        </w:rPr>
        <w:t>Input</w:t>
      </w:r>
    </w:p>
    <w:p w:rsidR="00416333" w:rsidRDefault="00416333" w:rsidP="00416333">
      <w:r>
        <w:lastRenderedPageBreak/>
        <w:t>New username and password</w:t>
      </w:r>
    </w:p>
    <w:p w:rsidR="00416333" w:rsidRDefault="00416333" w:rsidP="00416333">
      <w:pPr>
        <w:rPr>
          <w:b/>
        </w:rPr>
      </w:pPr>
      <w:r w:rsidRPr="004B5E88">
        <w:rPr>
          <w:b/>
        </w:rPr>
        <w:t>Processing</w:t>
      </w:r>
    </w:p>
    <w:p w:rsidR="00416333" w:rsidRDefault="00416333" w:rsidP="00416333">
      <w:r w:rsidRPr="00E40B24">
        <w:t>Old</w:t>
      </w:r>
      <w:r>
        <w:t xml:space="preserve"> username and password will be replaced by user provided new username and password after authenticating.</w:t>
      </w:r>
    </w:p>
    <w:p w:rsidR="00416333" w:rsidRPr="004B5E88" w:rsidRDefault="00416333" w:rsidP="00416333">
      <w:pPr>
        <w:rPr>
          <w:b/>
        </w:rPr>
      </w:pPr>
      <w:r w:rsidRPr="004B5E88">
        <w:rPr>
          <w:b/>
        </w:rPr>
        <w:t>Output</w:t>
      </w:r>
    </w:p>
    <w:p w:rsidR="00416333" w:rsidRPr="004B5E88" w:rsidRDefault="00416333" w:rsidP="00416333">
      <w:r w:rsidRPr="004B5E88">
        <w:t>Password and Username can be changed according to the Employee requirement whenever they want to change for better security of the System.</w:t>
      </w:r>
    </w:p>
    <w:p w:rsidR="00416333" w:rsidRDefault="00416333" w:rsidP="00416333">
      <w:pPr>
        <w:pStyle w:val="Heading4"/>
      </w:pPr>
      <w:r w:rsidRPr="00034D66">
        <w:t>M</w:t>
      </w:r>
      <w:r>
        <w:t xml:space="preserve">ail Notification </w:t>
      </w:r>
    </w:p>
    <w:p w:rsidR="00416333" w:rsidRDefault="00416333" w:rsidP="00416333">
      <w:pPr>
        <w:rPr>
          <w:b/>
        </w:rPr>
      </w:pPr>
      <w:r w:rsidRPr="00034D66">
        <w:rPr>
          <w:b/>
        </w:rPr>
        <w:t>Introduction</w:t>
      </w:r>
    </w:p>
    <w:p w:rsidR="00416333" w:rsidRPr="00BE7AA1" w:rsidRDefault="00416333" w:rsidP="00416333">
      <w:r>
        <w:t>If holiday is declared suddenly, all students, teachers and employees are informed by sending them a mail.</w:t>
      </w:r>
    </w:p>
    <w:p w:rsidR="00416333" w:rsidRDefault="00416333" w:rsidP="00416333">
      <w:pPr>
        <w:rPr>
          <w:b/>
        </w:rPr>
      </w:pPr>
      <w:r w:rsidRPr="00034D66">
        <w:rPr>
          <w:b/>
        </w:rPr>
        <w:t>Input</w:t>
      </w:r>
    </w:p>
    <w:p w:rsidR="00416333" w:rsidRPr="00BE7AA1" w:rsidRDefault="00416333" w:rsidP="00416333">
      <w:r w:rsidRPr="00BE7AA1">
        <w:t>Student</w:t>
      </w:r>
      <w:r>
        <w:t xml:space="preserve"> and </w:t>
      </w:r>
      <w:r w:rsidRPr="00BE7AA1">
        <w:t>Teacher</w:t>
      </w:r>
      <w:r>
        <w:t>’s</w:t>
      </w:r>
      <w:r w:rsidRPr="00BE7AA1">
        <w:t xml:space="preserve"> name and </w:t>
      </w:r>
      <w:r>
        <w:t>e</w:t>
      </w:r>
      <w:r w:rsidRPr="00BE7AA1">
        <w:t>mail id.</w:t>
      </w:r>
    </w:p>
    <w:p w:rsidR="00416333" w:rsidRDefault="00416333" w:rsidP="00416333">
      <w:pPr>
        <w:rPr>
          <w:b/>
        </w:rPr>
      </w:pPr>
      <w:r w:rsidRPr="00034D66">
        <w:rPr>
          <w:b/>
        </w:rPr>
        <w:t>Processing</w:t>
      </w:r>
    </w:p>
    <w:p w:rsidR="00416333" w:rsidRPr="00E6487F" w:rsidRDefault="00416333" w:rsidP="00416333">
      <w:r w:rsidRPr="00E6487F">
        <w:t>E</w:t>
      </w:r>
      <w:r>
        <w:t>mployee will enter the name</w:t>
      </w:r>
      <w:r w:rsidRPr="00E6487F">
        <w:t>,</w:t>
      </w:r>
      <w:r>
        <w:t xml:space="preserve"> e</w:t>
      </w:r>
      <w:r w:rsidRPr="00E6487F">
        <w:t>mail id and reason of holidays in the SMS and it</w:t>
      </w:r>
      <w:r>
        <w:t xml:space="preserve"> will</w:t>
      </w:r>
      <w:r w:rsidRPr="00E6487F">
        <w:t xml:space="preserve"> generate a message.</w:t>
      </w:r>
    </w:p>
    <w:p w:rsidR="00416333" w:rsidRPr="00034D66" w:rsidRDefault="00416333" w:rsidP="00416333">
      <w:pPr>
        <w:rPr>
          <w:b/>
        </w:rPr>
      </w:pPr>
      <w:r w:rsidRPr="00034D66">
        <w:rPr>
          <w:b/>
        </w:rPr>
        <w:t>Output</w:t>
      </w:r>
    </w:p>
    <w:p w:rsidR="00416333" w:rsidRPr="00E6487F" w:rsidRDefault="00416333" w:rsidP="00416333">
      <w:r>
        <w:t>Employee and Students get a message from SMS.</w:t>
      </w:r>
    </w:p>
    <w:p w:rsidR="00416333" w:rsidRDefault="00416333" w:rsidP="00416333">
      <w:pPr>
        <w:pStyle w:val="Heading4"/>
      </w:pPr>
      <w:r>
        <w:t>Exam Grade Details</w:t>
      </w:r>
    </w:p>
    <w:p w:rsidR="00416333" w:rsidRDefault="00416333" w:rsidP="00416333">
      <w:pPr>
        <w:rPr>
          <w:b/>
        </w:rPr>
      </w:pPr>
      <w:r w:rsidRPr="00034D66">
        <w:rPr>
          <w:b/>
        </w:rPr>
        <w:t>Introduction</w:t>
      </w:r>
    </w:p>
    <w:p w:rsidR="00416333" w:rsidRDefault="00416333" w:rsidP="00416333">
      <w:r>
        <w:t>Data sheets are prepared for individual class. And each datasheet is given via email to the student of the corresponding class.</w:t>
      </w:r>
    </w:p>
    <w:p w:rsidR="00416333" w:rsidRDefault="00416333" w:rsidP="00416333">
      <w:pPr>
        <w:rPr>
          <w:b/>
        </w:rPr>
      </w:pPr>
      <w:r w:rsidRPr="00034D66">
        <w:rPr>
          <w:b/>
        </w:rPr>
        <w:t>Input</w:t>
      </w:r>
    </w:p>
    <w:p w:rsidR="00416333" w:rsidRPr="00034D66" w:rsidRDefault="00416333" w:rsidP="00416333">
      <w:pPr>
        <w:rPr>
          <w:b/>
        </w:rPr>
      </w:pPr>
      <w:r w:rsidRPr="00E6487F">
        <w:t>Student name, marks in individual subject, attendance, class performance</w:t>
      </w:r>
      <w:r>
        <w:rPr>
          <w:b/>
        </w:rPr>
        <w:t>.</w:t>
      </w:r>
    </w:p>
    <w:p w:rsidR="00416333" w:rsidRDefault="00416333" w:rsidP="00416333">
      <w:pPr>
        <w:rPr>
          <w:b/>
        </w:rPr>
      </w:pPr>
      <w:r w:rsidRPr="00034D66">
        <w:rPr>
          <w:b/>
        </w:rPr>
        <w:t>Processing</w:t>
      </w:r>
    </w:p>
    <w:p w:rsidR="00416333" w:rsidRPr="00034D66" w:rsidRDefault="00416333" w:rsidP="00416333">
      <w:pPr>
        <w:rPr>
          <w:b/>
        </w:rPr>
      </w:pPr>
      <w:r>
        <w:t>Grade card can be generated for individual students. Exam administrators would need to be able to view, update, delete, print and add grade details.</w:t>
      </w:r>
    </w:p>
    <w:p w:rsidR="00416333" w:rsidRDefault="00416333" w:rsidP="00416333">
      <w:pPr>
        <w:rPr>
          <w:b/>
        </w:rPr>
      </w:pPr>
      <w:r w:rsidRPr="00034D66">
        <w:rPr>
          <w:b/>
        </w:rPr>
        <w:t>Output</w:t>
      </w:r>
    </w:p>
    <w:p w:rsidR="00416333" w:rsidRPr="00381547" w:rsidRDefault="00416333" w:rsidP="00416333">
      <w:r w:rsidRPr="00381547">
        <w:t>A printed Grade card can be given to the student as well as a</w:t>
      </w:r>
      <w:r>
        <w:t xml:space="preserve">n </w:t>
      </w:r>
      <w:r w:rsidRPr="00381547">
        <w:t>email can be received by the student with Grade card.</w:t>
      </w:r>
    </w:p>
    <w:p w:rsidR="00416333" w:rsidRDefault="00416333" w:rsidP="00416333">
      <w:pPr>
        <w:ind w:left="360"/>
      </w:pPr>
      <w:r>
        <w:tab/>
      </w:r>
    </w:p>
    <w:p w:rsidR="00416333" w:rsidRDefault="00416333" w:rsidP="00416333">
      <w:pPr>
        <w:pStyle w:val="Heading4"/>
      </w:pPr>
      <w:r>
        <w:lastRenderedPageBreak/>
        <w:t>Fees Details</w:t>
      </w:r>
    </w:p>
    <w:p w:rsidR="00416333" w:rsidRDefault="00416333" w:rsidP="00416333">
      <w:pPr>
        <w:rPr>
          <w:b/>
        </w:rPr>
      </w:pPr>
      <w:r w:rsidRPr="00034D66">
        <w:rPr>
          <w:b/>
        </w:rPr>
        <w:t>Introduction</w:t>
      </w:r>
    </w:p>
    <w:p w:rsidR="00416333" w:rsidRPr="00C577F5" w:rsidRDefault="00416333" w:rsidP="00416333">
      <w:r>
        <w:t>Fees details of all Students are kept and they are reminded after every 4 days after last date. Late Fee is also charged after last date.</w:t>
      </w:r>
    </w:p>
    <w:p w:rsidR="00416333" w:rsidRDefault="00416333" w:rsidP="00416333">
      <w:pPr>
        <w:rPr>
          <w:b/>
        </w:rPr>
      </w:pPr>
      <w:r w:rsidRPr="00034D66">
        <w:rPr>
          <w:b/>
        </w:rPr>
        <w:t>Input</w:t>
      </w:r>
    </w:p>
    <w:p w:rsidR="00416333" w:rsidRPr="00381547" w:rsidRDefault="00416333" w:rsidP="00416333">
      <w:r w:rsidRPr="00381547">
        <w:t>Student name, enrolment no, remaining fees, last date of deposit amount.</w:t>
      </w:r>
    </w:p>
    <w:p w:rsidR="00416333" w:rsidRDefault="00416333" w:rsidP="00416333">
      <w:pPr>
        <w:rPr>
          <w:b/>
        </w:rPr>
      </w:pPr>
      <w:r w:rsidRPr="00034D66">
        <w:rPr>
          <w:b/>
        </w:rPr>
        <w:t>Processing</w:t>
      </w:r>
    </w:p>
    <w:p w:rsidR="00416333" w:rsidRPr="00381547" w:rsidRDefault="00416333" w:rsidP="00416333">
      <w:r w:rsidRPr="00381547">
        <w:t>SMS automatically generates a message and send it to the student email id.</w:t>
      </w:r>
    </w:p>
    <w:p w:rsidR="00416333" w:rsidRPr="00034D66" w:rsidRDefault="00416333" w:rsidP="00416333">
      <w:pPr>
        <w:rPr>
          <w:b/>
        </w:rPr>
      </w:pPr>
      <w:r w:rsidRPr="00034D66">
        <w:rPr>
          <w:b/>
        </w:rPr>
        <w:t>Output</w:t>
      </w:r>
    </w:p>
    <w:p w:rsidR="00416333" w:rsidRDefault="00416333" w:rsidP="00416333">
      <w:r>
        <w:t xml:space="preserve">Students are reminded after every 4 days after last date. </w:t>
      </w:r>
    </w:p>
    <w:p w:rsidR="00416333" w:rsidRDefault="00416333" w:rsidP="00416333">
      <w:pPr>
        <w:pStyle w:val="ListParagraph"/>
        <w:spacing w:line="480" w:lineRule="auto"/>
        <w:ind w:firstLine="360"/>
        <w:rPr>
          <w:rFonts w:asciiTheme="majorHAnsi" w:eastAsia="Times New Roman" w:hAnsiTheme="majorHAnsi" w:cs="Times New Roman"/>
          <w:i/>
          <w:color w:val="222222"/>
          <w:lang w:eastAsia="en-IN"/>
        </w:rPr>
      </w:pPr>
    </w:p>
    <w:p w:rsidR="001F65E1" w:rsidRDefault="001F65E1" w:rsidP="001F65E1">
      <w:pPr>
        <w:pStyle w:val="Heading3"/>
        <w:rPr>
          <w:rStyle w:val="SubtleReference"/>
          <w:b w:val="0"/>
          <w:bCs w:val="0"/>
          <w:color w:val="16505E" w:themeColor="accent1" w:themeShade="7F"/>
        </w:rPr>
      </w:pPr>
      <w:r>
        <w:rPr>
          <w:rStyle w:val="SubtleReference"/>
          <w:b w:val="0"/>
          <w:bCs w:val="0"/>
          <w:color w:val="16505E" w:themeColor="accent1" w:themeShade="7F"/>
        </w:rPr>
        <w:t xml:space="preserve">non </w:t>
      </w:r>
      <w:r w:rsidRPr="005A4090">
        <w:rPr>
          <w:rStyle w:val="SubtleReference"/>
          <w:b w:val="0"/>
          <w:bCs w:val="0"/>
          <w:color w:val="16505E" w:themeColor="accent1" w:themeShade="7F"/>
        </w:rPr>
        <w:t>FUNCTIONAL REQUIREMENTS</w:t>
      </w:r>
    </w:p>
    <w:p w:rsidR="00416333" w:rsidRDefault="001F65E1" w:rsidP="00437A54">
      <w:pPr>
        <w:pStyle w:val="ListParagraph"/>
        <w:numPr>
          <w:ilvl w:val="0"/>
          <w:numId w:val="6"/>
        </w:numPr>
      </w:pPr>
      <w:r>
        <w:t xml:space="preserve">The software must have </w:t>
      </w:r>
      <w:proofErr w:type="gramStart"/>
      <w:r>
        <w:t>a</w:t>
      </w:r>
      <w:proofErr w:type="gramEnd"/>
      <w:r>
        <w:t xml:space="preserve"> easy to use graphic user interface as it is going to be used by all types of users, like professors and clerks.</w:t>
      </w:r>
    </w:p>
    <w:p w:rsidR="001F65E1" w:rsidRDefault="001F65E1" w:rsidP="00437A54">
      <w:pPr>
        <w:pStyle w:val="ListParagraph"/>
        <w:numPr>
          <w:ilvl w:val="0"/>
          <w:numId w:val="6"/>
        </w:numPr>
      </w:pPr>
      <w:r>
        <w:t>The software should be password protected to secure confidential data.</w:t>
      </w:r>
    </w:p>
    <w:p w:rsidR="001F65E1" w:rsidRDefault="001F65E1" w:rsidP="00437A54">
      <w:pPr>
        <w:pStyle w:val="ListParagraph"/>
        <w:numPr>
          <w:ilvl w:val="0"/>
          <w:numId w:val="6"/>
        </w:numPr>
      </w:pPr>
      <w:r>
        <w:t>The database must be encrypted so that no one could see the accounts information of the organization even if the database is somehow hacked.</w:t>
      </w:r>
    </w:p>
    <w:p w:rsidR="001F65E1" w:rsidRDefault="001F65E1" w:rsidP="00437A54">
      <w:pPr>
        <w:pStyle w:val="ListParagraph"/>
        <w:numPr>
          <w:ilvl w:val="0"/>
          <w:numId w:val="6"/>
        </w:numPr>
      </w:pPr>
      <w:r>
        <w:t>The application must be fast and flexible so that waiting time gets reduced.</w:t>
      </w:r>
    </w:p>
    <w:p w:rsidR="00006F98" w:rsidRDefault="00006F98" w:rsidP="00437A54">
      <w:pPr>
        <w:pStyle w:val="ListParagraph"/>
        <w:numPr>
          <w:ilvl w:val="0"/>
          <w:numId w:val="6"/>
        </w:numPr>
      </w:pPr>
      <w:r>
        <w:t xml:space="preserve">There must be a backup and restore feature so that the valuable data stays secure </w:t>
      </w:r>
      <w:r w:rsidR="000D257A">
        <w:t>forever</w:t>
      </w:r>
      <w:r>
        <w:t xml:space="preserve">. </w:t>
      </w:r>
    </w:p>
    <w:p w:rsidR="001F65E1" w:rsidRPr="00416333" w:rsidRDefault="001F65E1" w:rsidP="00416333"/>
    <w:p w:rsidR="005C711F" w:rsidRDefault="005C711F" w:rsidP="00792993">
      <w:pPr>
        <w:pStyle w:val="Heading2"/>
      </w:pPr>
      <w:bookmarkStart w:id="14" w:name="_Toc346626332"/>
      <w:r>
        <w:t>SOFTWARE ENGINEERING PARADIGM APPLIED</w:t>
      </w:r>
      <w:bookmarkEnd w:id="14"/>
    </w:p>
    <w:p w:rsidR="008923F9" w:rsidRDefault="008923F9" w:rsidP="008923F9">
      <w:pPr>
        <w:keepNext/>
        <w:spacing w:before="100" w:beforeAutospacing="1" w:after="100" w:afterAutospacing="1"/>
        <w:rPr>
          <w:rFonts w:ascii="Arial" w:hAnsi="Arial" w:cs="Arial"/>
          <w:color w:val="000000"/>
        </w:rPr>
      </w:pPr>
      <w:r w:rsidRPr="00145B53">
        <w:rPr>
          <w:rFonts w:ascii="Arial" w:hAnsi="Arial" w:cs="Arial"/>
          <w:color w:val="000000"/>
        </w:rPr>
        <w:lastRenderedPageBreak/>
        <w:t>We have followed agile version of Model Driven Development (MDD). As the name implies, AMDD is the agile version of Model Driven Development (MDD). MDD is an approach to software development where extensive models are created before source code is written.  A primary example of MDD is the Object Management Group (OMG)’s Model Driven Architecture (MDA) standard.   With MDD a serial approach to development is often taken, MDD is quite popular with traditionalists, although as the RUP/EUP shows it is possible to take an iterative approach with MDD.  The difference with AMDD is that instead of creating extensive models before writing source code you instead create agile models which are just barely good enough that drive your overall development efforts.  AMDD is a critical strategy for scaling agile software development beyond the small, co-located team approach that we saw during the first stage of agile adoption.</w:t>
      </w:r>
    </w:p>
    <w:p w:rsidR="008923F9" w:rsidRDefault="008923F9" w:rsidP="008923F9">
      <w:pPr>
        <w:keepNext/>
        <w:spacing w:before="100" w:beforeAutospacing="1" w:after="100" w:afterAutospacing="1"/>
        <w:rPr>
          <w:rFonts w:ascii="Arial" w:hAnsi="Arial" w:cs="Arial"/>
          <w:color w:val="000000"/>
        </w:rPr>
      </w:pPr>
      <w:r>
        <w:rPr>
          <w:rFonts w:ascii="Arial" w:hAnsi="Arial" w:cs="Arial"/>
          <w:noProof/>
          <w:color w:val="000000"/>
        </w:rPr>
        <w:drawing>
          <wp:inline distT="0" distB="0" distL="0" distR="0" wp14:anchorId="6D3177F5" wp14:editId="1DD3DF8D">
            <wp:extent cx="5684520" cy="3764280"/>
            <wp:effectExtent l="0" t="0" r="0" b="7620"/>
            <wp:docPr id="158" name="Picture 158" descr="http://www.agilemodeling.com/images/AM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www.agilemodeling.com/images/AMDD.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4520" cy="3764280"/>
                    </a:xfrm>
                    <a:prstGeom prst="rect">
                      <a:avLst/>
                    </a:prstGeom>
                    <a:noFill/>
                    <a:ln>
                      <a:noFill/>
                    </a:ln>
                  </pic:spPr>
                </pic:pic>
              </a:graphicData>
            </a:graphic>
          </wp:inline>
        </w:drawing>
      </w:r>
    </w:p>
    <w:p w:rsidR="008923F9" w:rsidRDefault="008923F9" w:rsidP="008923F9">
      <w:pPr>
        <w:keepNext/>
        <w:spacing w:before="100" w:beforeAutospacing="1" w:after="100" w:afterAutospacing="1"/>
      </w:pPr>
    </w:p>
    <w:p w:rsidR="008923F9" w:rsidRDefault="008923F9" w:rsidP="008923F9">
      <w:r>
        <w:t xml:space="preserve">Figure </w:t>
      </w:r>
      <w:r>
        <w:fldChar w:fldCharType="begin"/>
      </w:r>
      <w:r>
        <w:instrText xml:space="preserve"> SEQ Figure \* ARABIC </w:instrText>
      </w:r>
      <w:r>
        <w:fldChar w:fldCharType="separate"/>
      </w:r>
      <w:r>
        <w:rPr>
          <w:noProof/>
        </w:rPr>
        <w:t>1</w:t>
      </w:r>
      <w:r>
        <w:fldChar w:fldCharType="end"/>
      </w:r>
      <w:r w:rsidRPr="00225A26">
        <w:t>The AMDD lifecycle: Modeling activities throughout the lifecycle of a project</w:t>
      </w:r>
    </w:p>
    <w:p w:rsidR="008923F9" w:rsidRDefault="008923F9" w:rsidP="008923F9">
      <w:pPr>
        <w:rPr>
          <w:rFonts w:ascii="Arial" w:hAnsi="Arial" w:cs="Arial"/>
          <w:color w:val="000000"/>
        </w:rPr>
      </w:pPr>
      <w:r w:rsidRPr="00145B53">
        <w:t>Above Figure depicts a high-level lifecycle for AMDD for the release of a system.  First, let’s start with how to read the diagram.  Each box represents a development activity.  The envisioning includes two main sub-activities, initial requirements envisioning and initial architecture envisioning.  These are done during iteration 0, iteration being another term for cycle or sprint.  “Iteration 0” is a common term for the first iteration before you start into development iterations, which are iterations one and beyond (for that release).  The other activities – iteration modeling, model storming, reviews, and implementation – potentially occur during any iteration, including iteration 0.   The time indicated in each box represents the length of an average session: perhaps you’ll model for a few minutes then code for several hours.   I’ll discuss timing issues in more detail below</w:t>
      </w:r>
      <w:proofErr w:type="gramStart"/>
      <w:r w:rsidRPr="00145B53">
        <w:t>.</w:t>
      </w:r>
      <w:r w:rsidRPr="00225A26">
        <w:t>.</w:t>
      </w:r>
      <w:proofErr w:type="gramEnd"/>
    </w:p>
    <w:p w:rsidR="008923F9" w:rsidRDefault="008923F9" w:rsidP="008923F9">
      <w:pPr>
        <w:keepNext/>
        <w:spacing w:before="100" w:beforeAutospacing="1" w:after="100" w:afterAutospacing="1"/>
      </w:pPr>
      <w:r>
        <w:rPr>
          <w:rFonts w:ascii="Arial" w:hAnsi="Arial" w:cs="Arial"/>
          <w:noProof/>
          <w:color w:val="000000"/>
        </w:rPr>
        <w:lastRenderedPageBreak/>
        <w:drawing>
          <wp:inline distT="0" distB="0" distL="0" distR="0" wp14:anchorId="6433ED47" wp14:editId="37229A74">
            <wp:extent cx="6027420" cy="1935480"/>
            <wp:effectExtent l="0" t="0" r="0" b="7620"/>
            <wp:docPr id="168" name="Picture 168" descr="http://www.agilemodeling.com/images/AMDDThroughLife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agilemodeling.com/images/AMDDThroughLifecycl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7420" cy="1935480"/>
                    </a:xfrm>
                    <a:prstGeom prst="rect">
                      <a:avLst/>
                    </a:prstGeom>
                    <a:noFill/>
                    <a:ln>
                      <a:noFill/>
                    </a:ln>
                  </pic:spPr>
                </pic:pic>
              </a:graphicData>
            </a:graphic>
          </wp:inline>
        </w:drawing>
      </w:r>
    </w:p>
    <w:p w:rsidR="008923F9" w:rsidRDefault="008923F9" w:rsidP="008923F9">
      <w:pPr>
        <w:rPr>
          <w:rFonts w:ascii="Arial" w:hAnsi="Arial" w:cs="Arial"/>
          <w:color w:val="000000"/>
        </w:rPr>
      </w:pPr>
      <w:r>
        <w:t xml:space="preserve">Figure </w:t>
      </w:r>
      <w:r>
        <w:fldChar w:fldCharType="begin"/>
      </w:r>
      <w:r>
        <w:instrText xml:space="preserve"> SEQ Figure \* ARABIC </w:instrText>
      </w:r>
      <w:r>
        <w:fldChar w:fldCharType="separate"/>
      </w:r>
      <w:r>
        <w:rPr>
          <w:noProof/>
        </w:rPr>
        <w:t>2</w:t>
      </w:r>
      <w:r>
        <w:fldChar w:fldCharType="end"/>
      </w:r>
      <w:r w:rsidRPr="0039288C">
        <w:t>AMDD Through the Agile Development Lifecycle.</w:t>
      </w:r>
    </w:p>
    <w:p w:rsidR="008923F9" w:rsidRPr="00145B53" w:rsidRDefault="008923F9" w:rsidP="008923F9">
      <w:r w:rsidRPr="00145B53">
        <w:t>Above Figure</w:t>
      </w:r>
      <w:r w:rsidRPr="00145B53">
        <w:rPr>
          <w:rStyle w:val="apple-converted-space"/>
          <w:rFonts w:ascii="Arial" w:hAnsi="Arial" w:cs="Arial"/>
          <w:color w:val="000000"/>
        </w:rPr>
        <w:t> </w:t>
      </w:r>
      <w:r w:rsidRPr="00145B53">
        <w:t>depicts how the AMDD activities fit into the various iterations of the agile software development lifecycle.  It's simply another way to show that an agile project begins with some initial modelling and that modelling still occurs in each construction</w:t>
      </w:r>
      <w:r>
        <w:t>’s</w:t>
      </w:r>
      <w:r w:rsidRPr="00145B53">
        <w:t xml:space="preserve"> iteration.</w:t>
      </w:r>
    </w:p>
    <w:p w:rsidR="008923F9" w:rsidRPr="008923F9" w:rsidRDefault="008923F9" w:rsidP="008923F9"/>
    <w:p w:rsidR="005C711F" w:rsidRDefault="005C711F" w:rsidP="00792993">
      <w:pPr>
        <w:pStyle w:val="Heading2"/>
      </w:pPr>
      <w:bookmarkStart w:id="15" w:name="_Toc346626333"/>
      <w:r>
        <w:t>DATA MODELS</w:t>
      </w:r>
      <w:bookmarkEnd w:id="15"/>
    </w:p>
    <w:p w:rsidR="00E146D0" w:rsidRDefault="00E146D0" w:rsidP="00032C33">
      <w:pPr>
        <w:pStyle w:val="Heading3"/>
      </w:pPr>
      <w:bookmarkStart w:id="16" w:name="_Toc346626334"/>
      <w:r>
        <w:t>CONTEXT DIAGRAM</w:t>
      </w:r>
      <w:bookmarkEnd w:id="16"/>
    </w:p>
    <w:p w:rsidR="00E146D0" w:rsidRPr="00E146D0" w:rsidRDefault="00E146D0" w:rsidP="00E146D0">
      <w:r w:rsidRPr="00E146D0">
        <w:rPr>
          <w:noProof/>
          <w:lang w:bidi="ar-SA"/>
        </w:rPr>
        <w:drawing>
          <wp:inline distT="0" distB="0" distL="0" distR="0">
            <wp:extent cx="5425911" cy="30177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Context-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5911" cy="3017782"/>
                    </a:xfrm>
                    <a:prstGeom prst="rect">
                      <a:avLst/>
                    </a:prstGeom>
                  </pic:spPr>
                </pic:pic>
              </a:graphicData>
            </a:graphic>
          </wp:inline>
        </w:drawing>
      </w:r>
    </w:p>
    <w:p w:rsidR="005C711F" w:rsidRDefault="005C711F" w:rsidP="00032C33">
      <w:pPr>
        <w:pStyle w:val="Heading3"/>
      </w:pPr>
      <w:bookmarkStart w:id="17" w:name="_Toc346626335"/>
      <w:r>
        <w:t>D</w:t>
      </w:r>
      <w:r w:rsidR="007974F0">
        <w:t xml:space="preserve">ATA </w:t>
      </w:r>
      <w:r>
        <w:t>F</w:t>
      </w:r>
      <w:r w:rsidR="007974F0">
        <w:t xml:space="preserve">LOW </w:t>
      </w:r>
      <w:r>
        <w:t>D</w:t>
      </w:r>
      <w:r w:rsidR="007974F0">
        <w:t>IAGRAM (DFD)</w:t>
      </w:r>
      <w:bookmarkEnd w:id="17"/>
    </w:p>
    <w:p w:rsidR="007974F0" w:rsidRDefault="00E146D0" w:rsidP="00E146D0">
      <w:pPr>
        <w:pStyle w:val="Heading4"/>
      </w:pPr>
      <w:r>
        <w:t>LEVEL 0 DFD</w:t>
      </w:r>
    </w:p>
    <w:p w:rsidR="00E146D0" w:rsidRPr="00E146D0" w:rsidRDefault="00E146D0" w:rsidP="00E146D0">
      <w:r w:rsidRPr="00E146D0">
        <w:rPr>
          <w:noProof/>
          <w:lang w:bidi="ar-SA"/>
        </w:rPr>
        <w:lastRenderedPageBreak/>
        <w:drawing>
          <wp:inline distT="0" distB="0" distL="0" distR="0">
            <wp:extent cx="5943600" cy="44577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0leve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146D0" w:rsidRDefault="00E146D0" w:rsidP="00E146D0"/>
    <w:p w:rsidR="00E146D0" w:rsidRDefault="00E146D0" w:rsidP="00E146D0">
      <w:pPr>
        <w:pStyle w:val="Heading4"/>
      </w:pPr>
      <w:r>
        <w:t>LEVEL 1 DFD</w:t>
      </w:r>
    </w:p>
    <w:p w:rsidR="00F02E26" w:rsidRPr="00F02E26" w:rsidRDefault="00F02E26" w:rsidP="00F02E26">
      <w:r w:rsidRPr="00F02E26">
        <w:rPr>
          <w:noProof/>
          <w:lang w:bidi="ar-SA"/>
        </w:rPr>
        <w:drawing>
          <wp:inline distT="0" distB="0" distL="0" distR="0">
            <wp:extent cx="5303980" cy="2827265"/>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1level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3980" cy="2827265"/>
                    </a:xfrm>
                    <a:prstGeom prst="rect">
                      <a:avLst/>
                    </a:prstGeom>
                  </pic:spPr>
                </pic:pic>
              </a:graphicData>
            </a:graphic>
          </wp:inline>
        </w:drawing>
      </w:r>
    </w:p>
    <w:p w:rsidR="00E146D0" w:rsidRDefault="00E146D0" w:rsidP="00E146D0">
      <w:r w:rsidRPr="00E146D0">
        <w:rPr>
          <w:noProof/>
          <w:lang w:bidi="ar-SA"/>
        </w:rPr>
        <w:lastRenderedPageBreak/>
        <w:drawing>
          <wp:inline distT="0" distB="0" distL="0" distR="0">
            <wp:extent cx="4061812" cy="26900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1level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1812" cy="2690093"/>
                    </a:xfrm>
                    <a:prstGeom prst="rect">
                      <a:avLst/>
                    </a:prstGeom>
                  </pic:spPr>
                </pic:pic>
              </a:graphicData>
            </a:graphic>
          </wp:inline>
        </w:drawing>
      </w:r>
    </w:p>
    <w:p w:rsidR="00F02E26" w:rsidRDefault="00F02E26" w:rsidP="00E146D0"/>
    <w:p w:rsidR="00F02E26" w:rsidRDefault="00F02E26" w:rsidP="00E146D0"/>
    <w:p w:rsidR="00F02E26" w:rsidRDefault="00F02E26" w:rsidP="00E146D0"/>
    <w:p w:rsidR="00E146D0" w:rsidRPr="00E146D0" w:rsidRDefault="00E146D0" w:rsidP="00E146D0">
      <w:r w:rsidRPr="00E146D0">
        <w:rPr>
          <w:noProof/>
          <w:lang w:bidi="ar-SA"/>
        </w:rPr>
        <w:lastRenderedPageBreak/>
        <w:drawing>
          <wp:inline distT="0" distB="0" distL="0" distR="0">
            <wp:extent cx="5806944" cy="34978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1level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6944" cy="3497883"/>
                    </a:xfrm>
                    <a:prstGeom prst="rect">
                      <a:avLst/>
                    </a:prstGeom>
                  </pic:spPr>
                </pic:pic>
              </a:graphicData>
            </a:graphic>
          </wp:inline>
        </w:drawing>
      </w:r>
      <w:r w:rsidRPr="00E146D0">
        <w:rPr>
          <w:noProof/>
          <w:lang w:bidi="ar-SA"/>
        </w:rPr>
        <w:drawing>
          <wp:inline distT="0" distB="0" distL="0" distR="0">
            <wp:extent cx="5624048" cy="2598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1level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4048" cy="2598645"/>
                    </a:xfrm>
                    <a:prstGeom prst="rect">
                      <a:avLst/>
                    </a:prstGeom>
                  </pic:spPr>
                </pic:pic>
              </a:graphicData>
            </a:graphic>
          </wp:inline>
        </w:drawing>
      </w:r>
    </w:p>
    <w:p w:rsidR="00E146D0" w:rsidRPr="00E146D0" w:rsidRDefault="00E146D0" w:rsidP="00E146D0">
      <w:pPr>
        <w:pStyle w:val="Heading4"/>
      </w:pPr>
      <w:r>
        <w:t>LEVEL 2 DFD</w:t>
      </w:r>
    </w:p>
    <w:p w:rsidR="00E146D0" w:rsidRDefault="00F02E26" w:rsidP="00480E89">
      <w:r w:rsidRPr="00F02E26">
        <w:rPr>
          <w:noProof/>
          <w:lang w:bidi="ar-SA"/>
        </w:rPr>
        <w:lastRenderedPageBreak/>
        <w:drawing>
          <wp:inline distT="0" distB="0" distL="0" distR="0">
            <wp:extent cx="5425911" cy="31930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2level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25911" cy="3193057"/>
                    </a:xfrm>
                    <a:prstGeom prst="rect">
                      <a:avLst/>
                    </a:prstGeom>
                  </pic:spPr>
                </pic:pic>
              </a:graphicData>
            </a:graphic>
          </wp:inline>
        </w:drawing>
      </w:r>
    </w:p>
    <w:p w:rsidR="007974F0" w:rsidRDefault="007974F0" w:rsidP="00480E89">
      <w:pPr>
        <w:pStyle w:val="Heading3"/>
      </w:pPr>
      <w:bookmarkStart w:id="18" w:name="_Toc346626336"/>
      <w:r>
        <w:t>CONTROL FLOW DIAGRAM</w:t>
      </w:r>
      <w:bookmarkEnd w:id="18"/>
    </w:p>
    <w:p w:rsidR="006404AB" w:rsidRPr="006404AB" w:rsidRDefault="006404AB" w:rsidP="006404AB"/>
    <w:p w:rsidR="007974F0" w:rsidRDefault="006404AB" w:rsidP="007974F0">
      <w:r>
        <w:rPr>
          <w:noProof/>
          <w:lang w:bidi="ar-SA"/>
        </w:rPr>
        <w:lastRenderedPageBreak/>
        <w:drawing>
          <wp:inline distT="0" distB="0" distL="0" distR="0">
            <wp:extent cx="5943600" cy="603885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5943600" cy="6038850"/>
                    </a:xfrm>
                    <a:prstGeom prst="rect">
                      <a:avLst/>
                    </a:prstGeom>
                    <a:noFill/>
                    <a:ln w="9525">
                      <a:noFill/>
                      <a:miter lim="800000"/>
                      <a:headEnd/>
                      <a:tailEnd/>
                    </a:ln>
                  </pic:spPr>
                </pic:pic>
              </a:graphicData>
            </a:graphic>
          </wp:inline>
        </w:drawing>
      </w:r>
    </w:p>
    <w:p w:rsidR="00FA6092" w:rsidRDefault="00FA6092" w:rsidP="007974F0"/>
    <w:p w:rsidR="00FA6092" w:rsidRDefault="00FA6092" w:rsidP="007974F0">
      <w:r>
        <w:rPr>
          <w:noProof/>
          <w:lang w:bidi="ar-SA"/>
        </w:rPr>
        <w:lastRenderedPageBreak/>
        <w:drawing>
          <wp:inline distT="0" distB="0" distL="0" distR="0">
            <wp:extent cx="6400800" cy="71151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6400800" cy="7115175"/>
                    </a:xfrm>
                    <a:prstGeom prst="rect">
                      <a:avLst/>
                    </a:prstGeom>
                    <a:noFill/>
                    <a:ln w="9525">
                      <a:noFill/>
                      <a:miter lim="800000"/>
                      <a:headEnd/>
                      <a:tailEnd/>
                    </a:ln>
                  </pic:spPr>
                </pic:pic>
              </a:graphicData>
            </a:graphic>
          </wp:inline>
        </w:drawing>
      </w:r>
    </w:p>
    <w:p w:rsidR="00B24CD5" w:rsidRDefault="00B24CD5" w:rsidP="007974F0"/>
    <w:p w:rsidR="006D5734" w:rsidRDefault="006D5734" w:rsidP="007974F0">
      <w:r>
        <w:rPr>
          <w:noProof/>
          <w:lang w:bidi="ar-SA"/>
        </w:rPr>
        <w:lastRenderedPageBreak/>
        <w:drawing>
          <wp:inline distT="0" distB="0" distL="0" distR="0">
            <wp:extent cx="6219825" cy="7010400"/>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6219825" cy="7010400"/>
                    </a:xfrm>
                    <a:prstGeom prst="rect">
                      <a:avLst/>
                    </a:prstGeom>
                    <a:noFill/>
                    <a:ln w="9525">
                      <a:noFill/>
                      <a:miter lim="800000"/>
                      <a:headEnd/>
                      <a:tailEnd/>
                    </a:ln>
                  </pic:spPr>
                </pic:pic>
              </a:graphicData>
            </a:graphic>
          </wp:inline>
        </w:drawing>
      </w:r>
    </w:p>
    <w:p w:rsidR="007974F0" w:rsidRDefault="007974F0" w:rsidP="00480E89">
      <w:pPr>
        <w:pStyle w:val="Heading3"/>
      </w:pPr>
      <w:bookmarkStart w:id="19" w:name="_Toc346626337"/>
      <w:r>
        <w:t xml:space="preserve"> SEQUENCE DIAGRAM</w:t>
      </w:r>
      <w:bookmarkEnd w:id="19"/>
    </w:p>
    <w:p w:rsidR="00A22B39" w:rsidRPr="00A22B39" w:rsidRDefault="00A22B39" w:rsidP="00A22B39">
      <w:r w:rsidRPr="00A22B39">
        <w:rPr>
          <w:noProof/>
          <w:lang w:bidi="ar-SA"/>
        </w:rPr>
        <w:lastRenderedPageBreak/>
        <w:drawing>
          <wp:inline distT="0" distB="0" distL="0" distR="0">
            <wp:extent cx="5943600" cy="63722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6372225"/>
                    </a:xfrm>
                    <a:prstGeom prst="rect">
                      <a:avLst/>
                    </a:prstGeom>
                    <a:noFill/>
                    <a:ln w="9525">
                      <a:noFill/>
                      <a:miter lim="800000"/>
                      <a:headEnd/>
                      <a:tailEnd/>
                    </a:ln>
                  </pic:spPr>
                </pic:pic>
              </a:graphicData>
            </a:graphic>
          </wp:inline>
        </w:drawing>
      </w:r>
    </w:p>
    <w:p w:rsidR="007974F0" w:rsidRDefault="007974F0" w:rsidP="007974F0"/>
    <w:p w:rsidR="007974F0" w:rsidRDefault="007974F0" w:rsidP="00480E89">
      <w:pPr>
        <w:pStyle w:val="Heading3"/>
      </w:pPr>
      <w:bookmarkStart w:id="20" w:name="_Toc346626338"/>
      <w:r>
        <w:t>ENTITY RELATIONSHIP MODEL</w:t>
      </w:r>
      <w:bookmarkEnd w:id="20"/>
    </w:p>
    <w:p w:rsidR="00E146D0" w:rsidRDefault="00E146D0" w:rsidP="00E146D0">
      <w:r>
        <w:t>We will design a RDBMS for School Management System. The entities and their attributes are listed below. Attributes in Bold letter is the unique key.</w:t>
      </w:r>
    </w:p>
    <w:tbl>
      <w:tblPr>
        <w:tblStyle w:val="TableGrid"/>
        <w:tblW w:w="0" w:type="auto"/>
        <w:tblLook w:val="04A0" w:firstRow="1" w:lastRow="0" w:firstColumn="1" w:lastColumn="0" w:noHBand="0" w:noVBand="1"/>
      </w:tblPr>
      <w:tblGrid>
        <w:gridCol w:w="4788"/>
        <w:gridCol w:w="4788"/>
      </w:tblGrid>
      <w:tr w:rsidR="00E146D0" w:rsidTr="0005681A">
        <w:tc>
          <w:tcPr>
            <w:tcW w:w="4788" w:type="dxa"/>
          </w:tcPr>
          <w:p w:rsidR="00E146D0" w:rsidRDefault="00E146D0" w:rsidP="0005681A">
            <w:pPr>
              <w:snapToGrid w:val="0"/>
              <w:rPr>
                <w:rFonts w:eastAsia="Arial"/>
                <w:b/>
                <w:bCs/>
              </w:rPr>
            </w:pPr>
            <w:r>
              <w:rPr>
                <w:rFonts w:eastAsia="Arial"/>
                <w:b/>
                <w:bCs/>
              </w:rPr>
              <w:t>Entities</w:t>
            </w:r>
          </w:p>
        </w:tc>
        <w:tc>
          <w:tcPr>
            <w:tcW w:w="4788" w:type="dxa"/>
          </w:tcPr>
          <w:p w:rsidR="00E146D0" w:rsidRDefault="00E146D0" w:rsidP="0005681A">
            <w:pPr>
              <w:snapToGrid w:val="0"/>
              <w:rPr>
                <w:rFonts w:eastAsia="Arial"/>
                <w:b/>
                <w:bCs/>
              </w:rPr>
            </w:pPr>
            <w:r>
              <w:rPr>
                <w:rFonts w:eastAsia="Arial"/>
                <w:b/>
                <w:bCs/>
              </w:rPr>
              <w:t>Attributes</w:t>
            </w:r>
          </w:p>
        </w:tc>
      </w:tr>
      <w:tr w:rsidR="00E146D0" w:rsidTr="0005681A">
        <w:tc>
          <w:tcPr>
            <w:tcW w:w="4788" w:type="dxa"/>
          </w:tcPr>
          <w:p w:rsidR="00E146D0" w:rsidRDefault="00E146D0" w:rsidP="0005681A">
            <w:r>
              <w:rPr>
                <w:rFonts w:eastAsia="Arial"/>
              </w:rPr>
              <w:lastRenderedPageBreak/>
              <w:t>Student</w:t>
            </w:r>
          </w:p>
        </w:tc>
        <w:tc>
          <w:tcPr>
            <w:tcW w:w="4788" w:type="dxa"/>
          </w:tcPr>
          <w:p w:rsidR="00E146D0" w:rsidRDefault="00E146D0" w:rsidP="0005681A">
            <w:r w:rsidRPr="008803DE">
              <w:rPr>
                <w:rFonts w:eastAsia="Arial"/>
                <w:b/>
              </w:rPr>
              <w:t>Student_ID</w:t>
            </w:r>
            <w:r>
              <w:rPr>
                <w:rFonts w:eastAsia="Arial"/>
              </w:rPr>
              <w:t>, Student_DOB, Student_Name, Student_Parent_Name, Student_Address, Student_Admission_Date, Student_Course_Name, Student_Contact</w:t>
            </w:r>
          </w:p>
        </w:tc>
      </w:tr>
      <w:tr w:rsidR="00E146D0" w:rsidTr="0005681A">
        <w:tc>
          <w:tcPr>
            <w:tcW w:w="4788" w:type="dxa"/>
          </w:tcPr>
          <w:p w:rsidR="00E146D0" w:rsidRDefault="00E146D0" w:rsidP="0005681A">
            <w:r>
              <w:t>Account</w:t>
            </w:r>
          </w:p>
        </w:tc>
        <w:tc>
          <w:tcPr>
            <w:tcW w:w="4788" w:type="dxa"/>
          </w:tcPr>
          <w:p w:rsidR="00E146D0" w:rsidRDefault="00E146D0" w:rsidP="0005681A">
            <w:r w:rsidRPr="00EF7210">
              <w:rPr>
                <w:b/>
              </w:rPr>
              <w:t>Transaction_ID</w:t>
            </w:r>
            <w:r>
              <w:t>, Transaction_Amount, Transaction_Type, Transaction_Reason,Account_Balance</w:t>
            </w:r>
          </w:p>
        </w:tc>
      </w:tr>
      <w:tr w:rsidR="00E146D0" w:rsidTr="0005681A">
        <w:tc>
          <w:tcPr>
            <w:tcW w:w="4788" w:type="dxa"/>
          </w:tcPr>
          <w:p w:rsidR="00E146D0" w:rsidRDefault="00E146D0" w:rsidP="0005681A">
            <w:r>
              <w:t>Admin</w:t>
            </w:r>
          </w:p>
        </w:tc>
        <w:tc>
          <w:tcPr>
            <w:tcW w:w="4788" w:type="dxa"/>
          </w:tcPr>
          <w:p w:rsidR="00E146D0" w:rsidRDefault="00E146D0" w:rsidP="0005681A">
            <w:r>
              <w:rPr>
                <w:rFonts w:eastAsia="Arial"/>
                <w:b/>
              </w:rPr>
              <w:t>Staff</w:t>
            </w:r>
            <w:r w:rsidRPr="008803DE">
              <w:rPr>
                <w:rFonts w:eastAsia="Arial"/>
                <w:b/>
              </w:rPr>
              <w:t>_ID</w:t>
            </w:r>
            <w:r>
              <w:rPr>
                <w:rFonts w:eastAsia="Arial"/>
              </w:rPr>
              <w:t>,  Staff_Name, Staff_Permission_Level, Staff_Address, Staff_Admission_Date, Staff_Course_Name, Staff_Contract_details, Staff_Join_Date, Staff_Email, Staff_Role</w:t>
            </w:r>
          </w:p>
        </w:tc>
      </w:tr>
      <w:tr w:rsidR="00E146D0" w:rsidTr="0005681A">
        <w:tc>
          <w:tcPr>
            <w:tcW w:w="4788" w:type="dxa"/>
          </w:tcPr>
          <w:p w:rsidR="00E146D0" w:rsidRDefault="00E146D0" w:rsidP="0005681A">
            <w:r>
              <w:t>Books</w:t>
            </w:r>
          </w:p>
        </w:tc>
        <w:tc>
          <w:tcPr>
            <w:tcW w:w="4788" w:type="dxa"/>
          </w:tcPr>
          <w:p w:rsidR="00E146D0" w:rsidRDefault="00E146D0" w:rsidP="0005681A">
            <w:r>
              <w:rPr>
                <w:rFonts w:eastAsia="Arial"/>
                <w:b/>
              </w:rPr>
              <w:t>Book</w:t>
            </w:r>
            <w:r w:rsidRPr="008803DE">
              <w:rPr>
                <w:rFonts w:eastAsia="Arial"/>
                <w:b/>
              </w:rPr>
              <w:t>_ID</w:t>
            </w:r>
            <w:r>
              <w:rPr>
                <w:rFonts w:eastAsia="Arial"/>
              </w:rPr>
              <w:t>,  Book_Name, Book_Author, Purchase_Date, Book_Status, Book_Description,Purchase_Amount</w:t>
            </w:r>
          </w:p>
        </w:tc>
      </w:tr>
      <w:tr w:rsidR="00E146D0" w:rsidTr="0005681A">
        <w:tc>
          <w:tcPr>
            <w:tcW w:w="4788" w:type="dxa"/>
          </w:tcPr>
          <w:p w:rsidR="00E146D0" w:rsidRDefault="00E146D0" w:rsidP="0005681A">
            <w:r>
              <w:t>Faculty</w:t>
            </w:r>
          </w:p>
        </w:tc>
        <w:tc>
          <w:tcPr>
            <w:tcW w:w="4788" w:type="dxa"/>
          </w:tcPr>
          <w:p w:rsidR="00E146D0" w:rsidRDefault="00E146D0" w:rsidP="0005681A">
            <w:pPr>
              <w:jc w:val="center"/>
            </w:pPr>
            <w:r>
              <w:rPr>
                <w:rFonts w:eastAsia="Arial"/>
                <w:b/>
              </w:rPr>
              <w:t>Faculty</w:t>
            </w:r>
            <w:r w:rsidRPr="008803DE">
              <w:rPr>
                <w:rFonts w:eastAsia="Arial"/>
                <w:b/>
              </w:rPr>
              <w:t>_ID</w:t>
            </w:r>
            <w:r>
              <w:rPr>
                <w:rFonts w:eastAsia="Arial"/>
              </w:rPr>
              <w:t>, Faculty_Name,  Faculty_Address, Faculty_Join_Date, Faculty_Course_Under, Faculty_Contact_Details, Faculty_Salary_Details</w:t>
            </w:r>
          </w:p>
        </w:tc>
      </w:tr>
      <w:tr w:rsidR="00E146D0" w:rsidTr="0005681A">
        <w:tc>
          <w:tcPr>
            <w:tcW w:w="4788" w:type="dxa"/>
          </w:tcPr>
          <w:p w:rsidR="00E146D0" w:rsidRDefault="00E146D0" w:rsidP="0005681A">
            <w:r>
              <w:t>Course</w:t>
            </w:r>
          </w:p>
        </w:tc>
        <w:tc>
          <w:tcPr>
            <w:tcW w:w="4788" w:type="dxa"/>
          </w:tcPr>
          <w:p w:rsidR="00E146D0" w:rsidRDefault="00E146D0" w:rsidP="0005681A">
            <w:pPr>
              <w:jc w:val="center"/>
            </w:pPr>
            <w:r>
              <w:rPr>
                <w:rFonts w:eastAsia="Arial"/>
                <w:b/>
              </w:rPr>
              <w:t>Course</w:t>
            </w:r>
            <w:r w:rsidRPr="008803DE">
              <w:rPr>
                <w:rFonts w:eastAsia="Arial"/>
                <w:b/>
              </w:rPr>
              <w:t>_ID</w:t>
            </w:r>
            <w:r>
              <w:rPr>
                <w:rFonts w:eastAsia="Arial"/>
              </w:rPr>
              <w:t>, Course_Faculty, Course_Name, Required_Qualification, Course_Fees, Course_Admission_Date, Students_Under, Course_Description</w:t>
            </w:r>
          </w:p>
        </w:tc>
      </w:tr>
    </w:tbl>
    <w:p w:rsidR="00E146D0" w:rsidRDefault="00E146D0" w:rsidP="00E146D0">
      <w:pPr>
        <w:autoSpaceDE w:val="0"/>
        <w:autoSpaceDN w:val="0"/>
        <w:adjustRightInd w:val="0"/>
        <w:spacing w:after="0" w:line="240" w:lineRule="auto"/>
        <w:rPr>
          <w:rFonts w:ascii="Times New Roman" w:hAnsi="Times New Roman" w:cs="Times New Roman"/>
          <w:b/>
          <w:bCs/>
          <w:color w:val="000000"/>
          <w:sz w:val="23"/>
          <w:szCs w:val="23"/>
        </w:rPr>
      </w:pPr>
      <w:r>
        <w:rPr>
          <w:rFonts w:ascii="Times New Roman" w:hAnsi="Times New Roman" w:cs="Times New Roman"/>
          <w:b/>
          <w:bCs/>
          <w:color w:val="000000"/>
          <w:sz w:val="23"/>
          <w:szCs w:val="23"/>
        </w:rPr>
        <w:t>Relationship between Entities:</w:t>
      </w:r>
    </w:p>
    <w:p w:rsidR="00E146D0" w:rsidRDefault="00E146D0" w:rsidP="00E146D0">
      <w:pPr>
        <w:autoSpaceDE w:val="0"/>
        <w:autoSpaceDN w:val="0"/>
        <w:adjustRightInd w:val="0"/>
        <w:spacing w:after="0" w:line="240" w:lineRule="auto"/>
        <w:rPr>
          <w:rFonts w:ascii="Times New Roman" w:hAnsi="Times New Roman" w:cs="Times New Roman"/>
          <w:b/>
          <w:bCs/>
          <w:color w:val="000000"/>
          <w:sz w:val="23"/>
          <w:szCs w:val="23"/>
        </w:rPr>
      </w:pPr>
    </w:p>
    <w:p w:rsidR="00E146D0" w:rsidRPr="00A80E2E" w:rsidRDefault="00E146D0" w:rsidP="00E146D0">
      <w:r>
        <w:t>School Management System</w:t>
      </w:r>
      <w:r w:rsidRPr="00A80E2E">
        <w:t xml:space="preserve"> has </w:t>
      </w:r>
      <w:r>
        <w:t xml:space="preserve">Courses </w:t>
      </w:r>
      <w:proofErr w:type="gramStart"/>
      <w:r>
        <w:t>1</w:t>
      </w:r>
      <w:r w:rsidRPr="00A80E2E">
        <w:t xml:space="preserve"> :</w:t>
      </w:r>
      <w:proofErr w:type="gramEnd"/>
      <w:r w:rsidRPr="00A80E2E">
        <w:t xml:space="preserve"> N</w:t>
      </w:r>
    </w:p>
    <w:p w:rsidR="00E146D0" w:rsidRPr="00A80E2E" w:rsidRDefault="00E146D0" w:rsidP="00E146D0">
      <w:r>
        <w:t>School Management System</w:t>
      </w:r>
      <w:r w:rsidRPr="00A80E2E">
        <w:t>has</w:t>
      </w:r>
      <w:r>
        <w:t xml:space="preserve">Students </w:t>
      </w:r>
      <w:proofErr w:type="gramStart"/>
      <w:r>
        <w:t>1</w:t>
      </w:r>
      <w:r w:rsidRPr="00A80E2E">
        <w:t xml:space="preserve"> :</w:t>
      </w:r>
      <w:proofErr w:type="gramEnd"/>
      <w:r w:rsidRPr="00A80E2E">
        <w:t xml:space="preserve"> N</w:t>
      </w:r>
    </w:p>
    <w:p w:rsidR="00E146D0" w:rsidRDefault="00E146D0" w:rsidP="00E146D0">
      <w:r>
        <w:t xml:space="preserve">School Management System has </w:t>
      </w:r>
      <w:proofErr w:type="gramStart"/>
      <w:r>
        <w:t>Facultie</w:t>
      </w:r>
      <w:r w:rsidRPr="00A80E2E">
        <w:t>s1 :</w:t>
      </w:r>
      <w:proofErr w:type="gramEnd"/>
      <w:r w:rsidRPr="00A80E2E">
        <w:t xml:space="preserve"> N</w:t>
      </w:r>
    </w:p>
    <w:p w:rsidR="00E146D0" w:rsidRPr="00A80E2E" w:rsidRDefault="00E146D0" w:rsidP="00E146D0">
      <w:r>
        <w:t xml:space="preserve">School Management System has Admin </w:t>
      </w:r>
      <w:proofErr w:type="gramStart"/>
      <w:r>
        <w:t>1 :</w:t>
      </w:r>
      <w:proofErr w:type="gramEnd"/>
      <w:r>
        <w:t xml:space="preserve"> 1</w:t>
      </w:r>
    </w:p>
    <w:p w:rsidR="00E146D0" w:rsidRPr="00A80E2E" w:rsidRDefault="00E146D0" w:rsidP="00E146D0">
      <w:r>
        <w:t>Studentha</w:t>
      </w:r>
      <w:r w:rsidRPr="00A80E2E">
        <w:t>s</w:t>
      </w:r>
      <w:r>
        <w:t xml:space="preserve"> </w:t>
      </w:r>
      <w:proofErr w:type="gramStart"/>
      <w:r>
        <w:t>Attendance</w:t>
      </w:r>
      <w:r w:rsidRPr="00A80E2E">
        <w:t>1 :</w:t>
      </w:r>
      <w:proofErr w:type="gramEnd"/>
      <w:r>
        <w:t>1</w:t>
      </w:r>
    </w:p>
    <w:p w:rsidR="00E146D0" w:rsidRPr="00A80E2E" w:rsidRDefault="00E146D0" w:rsidP="00E146D0">
      <w:proofErr w:type="gramStart"/>
      <w:r>
        <w:t>AdminChecksAttendance1 :</w:t>
      </w:r>
      <w:proofErr w:type="gramEnd"/>
      <w:r>
        <w:t xml:space="preserve"> 1</w:t>
      </w:r>
    </w:p>
    <w:p w:rsidR="00E146D0" w:rsidRDefault="00E146D0" w:rsidP="00E146D0">
      <w:proofErr w:type="gramStart"/>
      <w:r>
        <w:t>StudentsreadsBooksM</w:t>
      </w:r>
      <w:r w:rsidRPr="00A80E2E">
        <w:t xml:space="preserve"> :</w:t>
      </w:r>
      <w:proofErr w:type="gramEnd"/>
      <w:r w:rsidRPr="00A80E2E">
        <w:t xml:space="preserve"> N</w:t>
      </w:r>
    </w:p>
    <w:p w:rsidR="00E146D0" w:rsidRPr="00A80E2E" w:rsidRDefault="00E146D0" w:rsidP="00E146D0">
      <w:proofErr w:type="gramStart"/>
      <w:r>
        <w:t>StudentspaysAccount1 :</w:t>
      </w:r>
      <w:proofErr w:type="gramEnd"/>
      <w:r>
        <w:t xml:space="preserve"> 1</w:t>
      </w:r>
    </w:p>
    <w:p w:rsidR="00E146D0" w:rsidRDefault="00E146D0" w:rsidP="00E146D0">
      <w:proofErr w:type="gramStart"/>
      <w:r>
        <w:t>AdminControlsAccount1 :</w:t>
      </w:r>
      <w:proofErr w:type="gramEnd"/>
      <w:r>
        <w:t xml:space="preserve"> 1</w:t>
      </w:r>
    </w:p>
    <w:p w:rsidR="00E146D0" w:rsidRPr="00A80E2E" w:rsidRDefault="00E146D0" w:rsidP="00E146D0">
      <w:r>
        <w:t>Students Studies in Course N</w:t>
      </w:r>
      <w:proofErr w:type="gramStart"/>
      <w:r>
        <w:t>:1</w:t>
      </w:r>
      <w:proofErr w:type="gramEnd"/>
    </w:p>
    <w:p w:rsidR="007974F0" w:rsidRDefault="00E146D0" w:rsidP="007974F0">
      <w:r w:rsidRPr="00E146D0">
        <w:rPr>
          <w:noProof/>
          <w:lang w:bidi="ar-SA"/>
        </w:rPr>
        <w:lastRenderedPageBreak/>
        <w:drawing>
          <wp:inline distT="0" distB="0" distL="0" distR="0">
            <wp:extent cx="5943600" cy="735812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358124"/>
                    </a:xfrm>
                    <a:prstGeom prst="rect">
                      <a:avLst/>
                    </a:prstGeom>
                  </pic:spPr>
                </pic:pic>
              </a:graphicData>
            </a:graphic>
          </wp:inline>
        </w:drawing>
      </w:r>
    </w:p>
    <w:p w:rsidR="007974F0" w:rsidRDefault="007974F0" w:rsidP="00032C33">
      <w:pPr>
        <w:pStyle w:val="Heading3"/>
      </w:pPr>
      <w:bookmarkStart w:id="21" w:name="_Toc346626339"/>
      <w:r>
        <w:t xml:space="preserve">CLASS DIAGRAM </w:t>
      </w:r>
      <w:bookmarkEnd w:id="21"/>
    </w:p>
    <w:p w:rsidR="00E146D0" w:rsidRPr="00E146D0" w:rsidRDefault="00E146D0" w:rsidP="00E146D0">
      <w:r w:rsidRPr="00E146D0">
        <w:rPr>
          <w:noProof/>
          <w:lang w:bidi="ar-SA"/>
        </w:rPr>
        <w:lastRenderedPageBreak/>
        <w:drawing>
          <wp:inline distT="0" distB="0" distL="0" distR="0">
            <wp:extent cx="5943600" cy="59118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olManagementSystem-cla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11850"/>
                    </a:xfrm>
                    <a:prstGeom prst="rect">
                      <a:avLst/>
                    </a:prstGeom>
                  </pic:spPr>
                </pic:pic>
              </a:graphicData>
            </a:graphic>
          </wp:inline>
        </w:drawing>
      </w:r>
    </w:p>
    <w:p w:rsidR="005C711F" w:rsidRDefault="005C711F" w:rsidP="005C711F"/>
    <w:p w:rsidR="00743331" w:rsidRDefault="00743331" w:rsidP="00792993">
      <w:pPr>
        <w:pStyle w:val="Heading1"/>
      </w:pPr>
      <w:bookmarkStart w:id="22" w:name="_Toc346626340"/>
      <w:r>
        <w:t>SYSTEM DESIGN</w:t>
      </w:r>
      <w:bookmarkEnd w:id="22"/>
    </w:p>
    <w:p w:rsidR="00743331" w:rsidRDefault="007974F0" w:rsidP="00792993">
      <w:pPr>
        <w:pStyle w:val="Heading2"/>
      </w:pPr>
      <w:bookmarkStart w:id="23" w:name="_Toc346626341"/>
      <w:r>
        <w:t>MODULARISATION DETAILS</w:t>
      </w:r>
      <w:bookmarkEnd w:id="23"/>
    </w:p>
    <w:p w:rsidR="007974F0" w:rsidRDefault="00F02E26" w:rsidP="007974F0">
      <w:r w:rsidRPr="00F02E26">
        <w:rPr>
          <w:noProof/>
          <w:lang w:bidi="ar-SA"/>
        </w:rPr>
        <w:lastRenderedPageBreak/>
        <w:drawing>
          <wp:inline distT="0" distB="0" distL="0" distR="0">
            <wp:extent cx="5237018" cy="35221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modu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7397" cy="3522374"/>
                    </a:xfrm>
                    <a:prstGeom prst="rect">
                      <a:avLst/>
                    </a:prstGeom>
                  </pic:spPr>
                </pic:pic>
              </a:graphicData>
            </a:graphic>
          </wp:inline>
        </w:drawing>
      </w:r>
    </w:p>
    <w:p w:rsidR="00F02E26" w:rsidRDefault="00F02E26" w:rsidP="007974F0"/>
    <w:p w:rsidR="00F02E26" w:rsidRDefault="00F02E26" w:rsidP="00F02E26">
      <w:r>
        <w:t>School Management System is divided three main modules such as:</w:t>
      </w:r>
    </w:p>
    <w:p w:rsidR="00F02E26" w:rsidRDefault="00F02E26" w:rsidP="00F02E26">
      <w:pPr>
        <w:pStyle w:val="ListParagraph"/>
        <w:numPr>
          <w:ilvl w:val="0"/>
          <w:numId w:val="1"/>
        </w:numPr>
      </w:pPr>
      <w:r>
        <w:t>School Management Server</w:t>
      </w:r>
    </w:p>
    <w:p w:rsidR="00F02E26" w:rsidRDefault="00F02E26" w:rsidP="00F02E26">
      <w:pPr>
        <w:pStyle w:val="ListParagraph"/>
        <w:numPr>
          <w:ilvl w:val="0"/>
          <w:numId w:val="1"/>
        </w:numPr>
      </w:pPr>
      <w:r>
        <w:t>School Management Client</w:t>
      </w:r>
    </w:p>
    <w:p w:rsidR="00F02E26" w:rsidRDefault="00F02E26" w:rsidP="00F02E26">
      <w:pPr>
        <w:pStyle w:val="ListParagraph"/>
        <w:numPr>
          <w:ilvl w:val="0"/>
          <w:numId w:val="1"/>
        </w:numPr>
      </w:pPr>
      <w:r>
        <w:t>School Management Database</w:t>
      </w:r>
    </w:p>
    <w:p w:rsidR="00F02E26" w:rsidRDefault="00F93C43" w:rsidP="00032C33">
      <w:pPr>
        <w:pStyle w:val="Heading3"/>
      </w:pPr>
      <w:bookmarkStart w:id="24" w:name="_Toc346626342"/>
      <w:r>
        <w:t>SCHOOL MANAGEMENT SERVER</w:t>
      </w:r>
      <w:bookmarkEnd w:id="24"/>
    </w:p>
    <w:p w:rsidR="00F02E26" w:rsidRDefault="00F02E26" w:rsidP="00F02E26">
      <w:r>
        <w:t>School Management server is a singleton server designed provide services for school management system. It controls various activities required for the school management system. To manage these activities it has several sub modules such as:</w:t>
      </w:r>
    </w:p>
    <w:p w:rsidR="00F02E26" w:rsidRDefault="00F02E26" w:rsidP="00F02E26">
      <w:pPr>
        <w:pStyle w:val="ListParagraph"/>
        <w:numPr>
          <w:ilvl w:val="0"/>
          <w:numId w:val="2"/>
        </w:numPr>
      </w:pPr>
      <w:r>
        <w:t>Admission Management</w:t>
      </w:r>
    </w:p>
    <w:p w:rsidR="00F02E26" w:rsidRDefault="00F02E26" w:rsidP="00F02E26">
      <w:pPr>
        <w:pStyle w:val="ListParagraph"/>
        <w:numPr>
          <w:ilvl w:val="0"/>
          <w:numId w:val="2"/>
        </w:numPr>
      </w:pPr>
      <w:r>
        <w:t>Student Management</w:t>
      </w:r>
    </w:p>
    <w:p w:rsidR="00F02E26" w:rsidRDefault="00F02E26" w:rsidP="00F02E26">
      <w:pPr>
        <w:pStyle w:val="ListParagraph"/>
        <w:numPr>
          <w:ilvl w:val="0"/>
          <w:numId w:val="2"/>
        </w:numPr>
      </w:pPr>
      <w:r>
        <w:t>Faculty Management</w:t>
      </w:r>
    </w:p>
    <w:p w:rsidR="00F02E26" w:rsidRDefault="00F02E26" w:rsidP="00F02E26">
      <w:pPr>
        <w:pStyle w:val="ListParagraph"/>
        <w:numPr>
          <w:ilvl w:val="0"/>
          <w:numId w:val="2"/>
        </w:numPr>
      </w:pPr>
      <w:r>
        <w:t>Course Management</w:t>
      </w:r>
    </w:p>
    <w:p w:rsidR="00F02E26" w:rsidRDefault="00F02E26" w:rsidP="00F02E26">
      <w:pPr>
        <w:pStyle w:val="ListParagraph"/>
        <w:numPr>
          <w:ilvl w:val="0"/>
          <w:numId w:val="2"/>
        </w:numPr>
      </w:pPr>
      <w:r>
        <w:t>Attendance &amp; Leave Management</w:t>
      </w:r>
    </w:p>
    <w:p w:rsidR="00F02E26" w:rsidRDefault="00F02E26" w:rsidP="00F02E26">
      <w:pPr>
        <w:pStyle w:val="ListParagraph"/>
        <w:numPr>
          <w:ilvl w:val="0"/>
          <w:numId w:val="2"/>
        </w:numPr>
      </w:pPr>
      <w:r>
        <w:t>Library Management</w:t>
      </w:r>
    </w:p>
    <w:p w:rsidR="00F02E26" w:rsidRPr="00CA2AF9" w:rsidRDefault="00F02E26" w:rsidP="00F02E26">
      <w:pPr>
        <w:pStyle w:val="ListParagraph"/>
        <w:numPr>
          <w:ilvl w:val="0"/>
          <w:numId w:val="2"/>
        </w:numPr>
      </w:pPr>
      <w:r>
        <w:t>Accounts Management</w:t>
      </w:r>
    </w:p>
    <w:p w:rsidR="00F02E26" w:rsidRDefault="00F02E26" w:rsidP="00F02E26">
      <w:pPr>
        <w:pStyle w:val="ListParagraph"/>
        <w:numPr>
          <w:ilvl w:val="0"/>
          <w:numId w:val="2"/>
        </w:numPr>
      </w:pPr>
      <w:r>
        <w:t>Administration Management</w:t>
      </w:r>
    </w:p>
    <w:p w:rsidR="00F02E26" w:rsidRDefault="00F93C43" w:rsidP="00032C33">
      <w:pPr>
        <w:pStyle w:val="Heading3"/>
      </w:pPr>
      <w:bookmarkStart w:id="25" w:name="_Toc346626343"/>
      <w:r>
        <w:t>SCHOOL MANAGEMENT CLIENT</w:t>
      </w:r>
      <w:bookmarkEnd w:id="25"/>
    </w:p>
    <w:p w:rsidR="00F02E26" w:rsidRDefault="00F02E26" w:rsidP="00F02E26">
      <w:r>
        <w:lastRenderedPageBreak/>
        <w:t>School Management System will provide two different clients for the convenience of the user. Desktop client is for doing bulk activities and faster tasks. Web client will allow instant access from anywhere and anytime.</w:t>
      </w:r>
    </w:p>
    <w:p w:rsidR="00F02E26" w:rsidRDefault="00BB7176" w:rsidP="00032C33">
      <w:pPr>
        <w:pStyle w:val="Heading3"/>
      </w:pPr>
      <w:bookmarkStart w:id="26" w:name="_Toc346626344"/>
      <w:r>
        <w:t>S</w:t>
      </w:r>
      <w:r w:rsidR="00F93C43">
        <w:t>CHOOL MANAGEMENT DATABASE</w:t>
      </w:r>
      <w:bookmarkEnd w:id="26"/>
    </w:p>
    <w:p w:rsidR="00F02E26" w:rsidRPr="00CA2AF9" w:rsidRDefault="00F02E26" w:rsidP="00F02E26">
      <w:r>
        <w:t>School Management System will have a unified database for storing all the information. It can be a networked database or a database situated in the server machine.</w:t>
      </w:r>
    </w:p>
    <w:p w:rsidR="00F02E26" w:rsidRDefault="00F02E26" w:rsidP="007974F0"/>
    <w:p w:rsidR="007974F0" w:rsidRDefault="007974F0" w:rsidP="00792993">
      <w:pPr>
        <w:pStyle w:val="Heading2"/>
      </w:pPr>
      <w:bookmarkStart w:id="27" w:name="_Toc346626345"/>
      <w:r>
        <w:t>DATA INTEGRITY AND CONSTRAINTS</w:t>
      </w:r>
      <w:bookmarkEnd w:id="27"/>
    </w:p>
    <w:p w:rsidR="008923F9" w:rsidRPr="00DC60D5" w:rsidRDefault="008923F9" w:rsidP="008923F9">
      <w:pPr>
        <w:autoSpaceDE w:val="0"/>
        <w:autoSpaceDN w:val="0"/>
        <w:adjustRightInd w:val="0"/>
        <w:spacing w:after="0" w:line="240" w:lineRule="auto"/>
        <w:rPr>
          <w:lang w:eastAsia="ar-SA"/>
        </w:rPr>
      </w:pPr>
      <w:r>
        <w:rPr>
          <w:lang w:eastAsia="ar-SA"/>
        </w:rPr>
        <w:t xml:space="preserve">We have used </w:t>
      </w:r>
      <w:r w:rsidRPr="00DC60D5">
        <w:rPr>
          <w:lang w:eastAsia="ar-SA"/>
        </w:rPr>
        <w:t>Integrity constraints</w:t>
      </w:r>
      <w:r>
        <w:rPr>
          <w:lang w:eastAsia="ar-SA"/>
        </w:rPr>
        <w:t xml:space="preserve"> in SMS t</w:t>
      </w:r>
      <w:r w:rsidRPr="00DC60D5">
        <w:rPr>
          <w:lang w:eastAsia="ar-SA"/>
        </w:rPr>
        <w:t>o ensure accuracy and consistency of data in a relational database. Data integrity is handled in a relational database through the concept of referential integrity. There are many types of integrity constraints</w:t>
      </w:r>
      <w:r>
        <w:rPr>
          <w:lang w:eastAsia="ar-SA"/>
        </w:rPr>
        <w:t xml:space="preserve"> in </w:t>
      </w:r>
      <w:r>
        <w:rPr>
          <w:b/>
          <w:lang w:eastAsia="ar-SA"/>
        </w:rPr>
        <w:t>SMS</w:t>
      </w:r>
      <w:r w:rsidRPr="00DC60D5">
        <w:rPr>
          <w:lang w:eastAsia="ar-SA"/>
        </w:rPr>
        <w:t xml:space="preserve"> that play a role in referential integrity.</w:t>
      </w:r>
    </w:p>
    <w:p w:rsidR="008923F9" w:rsidRDefault="008923F9" w:rsidP="008923F9"/>
    <w:p w:rsidR="008923F9" w:rsidRDefault="008923F9" w:rsidP="008923F9">
      <w:r w:rsidRPr="00DC60D5">
        <w:t>Codd initially defined two sets of constraints but, in his second version of the relational model, he came up with four integri</w:t>
      </w:r>
      <w:r>
        <w:t>ty constraints:</w:t>
      </w:r>
    </w:p>
    <w:p w:rsidR="008923F9" w:rsidRPr="00DC60D5" w:rsidRDefault="008923F9" w:rsidP="008923F9">
      <w:pPr>
        <w:pStyle w:val="Heading3"/>
      </w:pPr>
      <w:bookmarkStart w:id="28" w:name="_Toc351840221"/>
      <w:bookmarkStart w:id="29" w:name="_Toc351952523"/>
      <w:r w:rsidRPr="00DC60D5">
        <w:t>Entity integrity</w:t>
      </w:r>
      <w:bookmarkEnd w:id="28"/>
      <w:bookmarkEnd w:id="29"/>
    </w:p>
    <w:p w:rsidR="008923F9" w:rsidRDefault="008923F9" w:rsidP="008923F9">
      <w:r>
        <w:t xml:space="preserve">In </w:t>
      </w:r>
      <w:r>
        <w:rPr>
          <w:b/>
        </w:rPr>
        <w:t>SMS</w:t>
      </w:r>
      <w:r>
        <w:t xml:space="preserve"> we used various type of primary key and consciously we set the primary key property as not null. </w:t>
      </w:r>
      <w:r w:rsidRPr="00DC60D5">
        <w:t>The entity integrity constraint states that no primary key value can be null. This is because the primary key value is used to identify individual tuples in a relation. Having null value for the primary key implies that we cannot</w:t>
      </w:r>
      <w:r w:rsidRPr="00DC60D5">
        <w:rPr>
          <w:lang w:eastAsia="ar-SA"/>
        </w:rPr>
        <w:t xml:space="preserve"> identify some tuples.This also specifies that there may not be any </w:t>
      </w:r>
      <w:r w:rsidRPr="00DC60D5">
        <w:t>duplicate entries in primary key column key row.</w:t>
      </w:r>
    </w:p>
    <w:p w:rsidR="008923F9" w:rsidRPr="00DC60D5" w:rsidRDefault="008923F9" w:rsidP="008923F9">
      <w:pPr>
        <w:pStyle w:val="Heading3"/>
      </w:pPr>
      <w:bookmarkStart w:id="30" w:name="_Toc351840222"/>
      <w:bookmarkStart w:id="31" w:name="_Toc351952524"/>
      <w:r w:rsidRPr="00DC60D5">
        <w:t>Referential Integrity</w:t>
      </w:r>
      <w:bookmarkEnd w:id="30"/>
      <w:bookmarkEnd w:id="31"/>
    </w:p>
    <w:p w:rsidR="008923F9" w:rsidRPr="00DC60D5" w:rsidRDefault="008923F9" w:rsidP="008923F9">
      <w:pPr>
        <w:rPr>
          <w:lang w:eastAsia="ar-SA"/>
        </w:rPr>
      </w:pPr>
      <w:r w:rsidRPr="00DC60D5">
        <w:t>The referential integrity constraint is specified between two relations and is used to maintain the consistency among tuples in the two relations. Informally, the referential integrity constraint states that a tuple in one relation that refers to another relation must refer to an existing tuple in that relation. It is a rule that maintains consistency</w:t>
      </w:r>
      <w:r w:rsidRPr="00DC60D5">
        <w:rPr>
          <w:lang w:eastAsia="ar-SA"/>
        </w:rPr>
        <w:t xml:space="preserve"> among the rows of the two relations.</w:t>
      </w:r>
    </w:p>
    <w:p w:rsidR="008923F9" w:rsidRPr="00DC60D5" w:rsidRDefault="008923F9" w:rsidP="008923F9">
      <w:pPr>
        <w:pStyle w:val="Heading3"/>
        <w:rPr>
          <w:lang w:eastAsia="ar-SA"/>
        </w:rPr>
      </w:pPr>
      <w:bookmarkStart w:id="32" w:name="_Toc351840223"/>
      <w:bookmarkStart w:id="33" w:name="_Toc351952525"/>
      <w:r w:rsidRPr="00DC60D5">
        <w:rPr>
          <w:lang w:eastAsia="ar-SA"/>
        </w:rPr>
        <w:t>Domain Integrity</w:t>
      </w:r>
      <w:bookmarkEnd w:id="32"/>
      <w:bookmarkEnd w:id="33"/>
    </w:p>
    <w:p w:rsidR="008923F9" w:rsidRDefault="008923F9" w:rsidP="008923F9">
      <w:r>
        <w:rPr>
          <w:b/>
          <w:lang w:eastAsia="ar-SA"/>
        </w:rPr>
        <w:t>SMS</w:t>
      </w:r>
      <w:r>
        <w:rPr>
          <w:lang w:eastAsia="ar-SA"/>
        </w:rPr>
        <w:t xml:space="preserve"> has various type of data field with set by default value of Null because if the value is not provided by the user, the vale will be set as null. The</w:t>
      </w:r>
      <w:r w:rsidRPr="00DC60D5">
        <w:rPr>
          <w:lang w:eastAsia="ar-SA"/>
        </w:rPr>
        <w:t xml:space="preserve"> domain integrity states that every element from a relation should respect the type and restrictions of its corresponding attribute. A type can have a variable length which needs to be </w:t>
      </w:r>
      <w:r w:rsidRPr="00DC60D5">
        <w:t>respected. Restrictions could be the range of values that the element can have, the default value if none is provided, and if the element can be NULL.</w:t>
      </w:r>
    </w:p>
    <w:p w:rsidR="008923F9" w:rsidRPr="00DC60D5" w:rsidRDefault="008923F9" w:rsidP="008923F9">
      <w:pPr>
        <w:pStyle w:val="Heading3"/>
      </w:pPr>
      <w:bookmarkStart w:id="34" w:name="_Toc351840224"/>
      <w:bookmarkStart w:id="35" w:name="_Toc351952526"/>
      <w:r w:rsidRPr="00DC60D5">
        <w:t>User Defined Integrity</w:t>
      </w:r>
      <w:bookmarkEnd w:id="34"/>
      <w:bookmarkEnd w:id="35"/>
    </w:p>
    <w:p w:rsidR="008923F9" w:rsidRPr="00412B1F" w:rsidRDefault="008923F9" w:rsidP="008923F9">
      <w:r w:rsidRPr="00DC60D5">
        <w:t>A business rule is a statement that defines or constrains some aspect of the business. It is intended to assert business structure</w:t>
      </w:r>
      <w:r w:rsidRPr="00DC60D5">
        <w:rPr>
          <w:lang w:eastAsia="ar-SA"/>
        </w:rPr>
        <w:t xml:space="preserve"> or to control or influence the behaviour of the business.</w:t>
      </w:r>
    </w:p>
    <w:p w:rsidR="007974F0" w:rsidRDefault="007974F0" w:rsidP="007974F0"/>
    <w:p w:rsidR="007974F0" w:rsidRDefault="007974F0" w:rsidP="00792993">
      <w:pPr>
        <w:pStyle w:val="Heading2"/>
      </w:pPr>
      <w:bookmarkStart w:id="36" w:name="_Toc346626346"/>
      <w:r>
        <w:t xml:space="preserve">DATABASE </w:t>
      </w:r>
      <w:r w:rsidR="00F02E26">
        <w:t xml:space="preserve">AND TABLE </w:t>
      </w:r>
      <w:r>
        <w:t>DESIGN</w:t>
      </w:r>
      <w:bookmarkEnd w:id="36"/>
    </w:p>
    <w:p w:rsidR="00F02E26" w:rsidRDefault="00F02E26" w:rsidP="00F02E26">
      <w:r>
        <w:t xml:space="preserve">The database used for this software is called </w:t>
      </w:r>
      <w:r>
        <w:rPr>
          <w:b/>
        </w:rPr>
        <w:t>s</w:t>
      </w:r>
      <w:r w:rsidRPr="00204C1F">
        <w:rPr>
          <w:b/>
        </w:rPr>
        <w:t>msdb</w:t>
      </w:r>
      <w:r>
        <w:t>. A screenshot from the MySQl workbench is given below. It shows the tables and its columns. The first row is the primary key.</w:t>
      </w:r>
    </w:p>
    <w:p w:rsidR="00F02E26" w:rsidRPr="00204C1F" w:rsidRDefault="00F02E26" w:rsidP="00F02E26">
      <w:r w:rsidRPr="00F02E26">
        <w:rPr>
          <w:noProof/>
          <w:lang w:bidi="ar-SA"/>
        </w:rPr>
        <w:drawing>
          <wp:inline distT="0" distB="0" distL="0" distR="0">
            <wp:extent cx="4650080" cy="68607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d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0080" cy="6860773"/>
                    </a:xfrm>
                    <a:prstGeom prst="rect">
                      <a:avLst/>
                    </a:prstGeom>
                  </pic:spPr>
                </pic:pic>
              </a:graphicData>
            </a:graphic>
          </wp:inline>
        </w:drawing>
      </w:r>
    </w:p>
    <w:p w:rsidR="007974F0" w:rsidRDefault="007974F0" w:rsidP="007974F0"/>
    <w:p w:rsidR="007974F0" w:rsidRDefault="007974F0" w:rsidP="00792993">
      <w:pPr>
        <w:pStyle w:val="Heading2"/>
      </w:pPr>
      <w:bookmarkStart w:id="37" w:name="_Toc346626347"/>
      <w:r>
        <w:t>PROCEDURAL DESIGN / OBJECT ORIENTED DESIGN</w:t>
      </w:r>
      <w:bookmarkEnd w:id="37"/>
    </w:p>
    <w:p w:rsidR="007974F0" w:rsidRDefault="007974F0" w:rsidP="007974F0"/>
    <w:p w:rsidR="007974F0" w:rsidRDefault="007974F0" w:rsidP="00792993">
      <w:pPr>
        <w:pStyle w:val="Heading2"/>
      </w:pPr>
      <w:bookmarkStart w:id="38" w:name="_Toc346626348"/>
      <w:r>
        <w:t>USER INTERFACE DESIGN</w:t>
      </w:r>
      <w:bookmarkEnd w:id="38"/>
    </w:p>
    <w:p w:rsidR="007974F0" w:rsidRDefault="008D001D" w:rsidP="008D001D">
      <w:pPr>
        <w:pStyle w:val="Heading3"/>
      </w:pPr>
      <w:r>
        <w:t>Desktop Application User Interface</w:t>
      </w:r>
    </w:p>
    <w:p w:rsidR="008D001D" w:rsidRPr="008D001D" w:rsidRDefault="008D001D" w:rsidP="008D001D"/>
    <w:p w:rsidR="008D001D" w:rsidRDefault="008D001D" w:rsidP="008D001D">
      <w:pPr>
        <w:pStyle w:val="Heading4"/>
      </w:pPr>
      <w:r>
        <w:t>For Windows(C#.net)</w:t>
      </w:r>
    </w:p>
    <w:p w:rsidR="00134327" w:rsidRDefault="00134327" w:rsidP="00134327">
      <w:pPr>
        <w:pStyle w:val="Heading5"/>
      </w:pPr>
      <w:r>
        <w:t>Main window</w:t>
      </w:r>
    </w:p>
    <w:p w:rsidR="008D001D" w:rsidRDefault="00134327" w:rsidP="008D001D">
      <w:r>
        <w:rPr>
          <w:noProof/>
          <w:lang w:bidi="ar-SA"/>
        </w:rPr>
        <w:drawing>
          <wp:inline distT="0" distB="0" distL="0" distR="0">
            <wp:extent cx="5943600" cy="3194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rsidR="00134327" w:rsidRDefault="00134327" w:rsidP="00134327">
      <w:pPr>
        <w:pStyle w:val="Heading5"/>
      </w:pPr>
      <w:r>
        <w:t>Login</w:t>
      </w:r>
      <w:r>
        <w:t xml:space="preserve"> window</w:t>
      </w:r>
    </w:p>
    <w:p w:rsidR="00134327" w:rsidRDefault="00134327" w:rsidP="008D001D">
      <w:r>
        <w:rPr>
          <w:noProof/>
          <w:lang w:bidi="ar-SA"/>
        </w:rPr>
        <w:lastRenderedPageBreak/>
        <w:drawing>
          <wp:inline distT="0" distB="0" distL="0" distR="0">
            <wp:extent cx="5943600" cy="3194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rsidR="00134327" w:rsidRDefault="00134327" w:rsidP="00134327">
      <w:pPr>
        <w:pStyle w:val="Heading5"/>
      </w:pPr>
      <w:r>
        <w:t>After Login</w:t>
      </w:r>
    </w:p>
    <w:p w:rsidR="00134327" w:rsidRDefault="00134327" w:rsidP="008D001D">
      <w:r>
        <w:rPr>
          <w:noProof/>
          <w:lang w:bidi="ar-SA"/>
        </w:rPr>
        <w:drawing>
          <wp:inline distT="0" distB="0" distL="0" distR="0">
            <wp:extent cx="5943600" cy="318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rsidR="00134327" w:rsidRDefault="00134327" w:rsidP="00134327">
      <w:pPr>
        <w:pStyle w:val="Heading5"/>
      </w:pPr>
      <w:r>
        <w:t>Add Teacher</w:t>
      </w:r>
    </w:p>
    <w:p w:rsidR="00134327" w:rsidRDefault="00134327" w:rsidP="008D001D">
      <w:r>
        <w:rPr>
          <w:noProof/>
          <w:lang w:bidi="ar-SA"/>
        </w:rPr>
        <w:lastRenderedPageBreak/>
        <w:drawing>
          <wp:inline distT="0" distB="0" distL="0" distR="0">
            <wp:extent cx="5943600" cy="319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rsidR="007B25AE" w:rsidRDefault="007B25AE" w:rsidP="007B25AE">
      <w:pPr>
        <w:pStyle w:val="Heading5"/>
      </w:pPr>
      <w:r>
        <w:t>View</w:t>
      </w:r>
      <w:r>
        <w:t xml:space="preserve"> Teacher</w:t>
      </w:r>
    </w:p>
    <w:p w:rsidR="00134327" w:rsidRDefault="00134327" w:rsidP="008D001D"/>
    <w:p w:rsidR="007B25AE" w:rsidRDefault="007B25AE" w:rsidP="008D001D">
      <w:r>
        <w:rPr>
          <w:noProof/>
          <w:lang w:bidi="ar-SA"/>
        </w:rPr>
        <w:drawing>
          <wp:inline distT="0" distB="0" distL="0" distR="0">
            <wp:extent cx="5943600" cy="319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rsidR="007B25AE" w:rsidRDefault="007B25AE" w:rsidP="007B25AE">
      <w:pPr>
        <w:pStyle w:val="Heading5"/>
      </w:pPr>
      <w:r>
        <w:t xml:space="preserve">Add </w:t>
      </w:r>
      <w:r>
        <w:t>STUDENT</w:t>
      </w:r>
    </w:p>
    <w:p w:rsidR="007B25AE" w:rsidRDefault="007B25AE" w:rsidP="008D001D">
      <w:r>
        <w:rPr>
          <w:noProof/>
          <w:lang w:bidi="ar-SA"/>
        </w:rPr>
        <w:lastRenderedPageBreak/>
        <w:drawing>
          <wp:inline distT="0" distB="0" distL="0" distR="0">
            <wp:extent cx="5943600" cy="3194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rsidR="007B25AE" w:rsidRDefault="007B25AE" w:rsidP="007B25AE">
      <w:pPr>
        <w:pStyle w:val="Heading5"/>
      </w:pPr>
      <w:r>
        <w:t>View</w:t>
      </w:r>
      <w:r>
        <w:t xml:space="preserve"> STUDENT</w:t>
      </w:r>
    </w:p>
    <w:p w:rsidR="007B25AE" w:rsidRDefault="007B25AE" w:rsidP="008D001D">
      <w:r>
        <w:rPr>
          <w:noProof/>
          <w:lang w:bidi="ar-SA"/>
        </w:rPr>
        <w:drawing>
          <wp:inline distT="0" distB="0" distL="0" distR="0">
            <wp:extent cx="5943600" cy="3194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rsidR="007B25AE" w:rsidRDefault="008A5996" w:rsidP="007B25AE">
      <w:pPr>
        <w:pStyle w:val="Heading5"/>
      </w:pPr>
      <w:r>
        <w:t>Submit Admission form</w:t>
      </w:r>
    </w:p>
    <w:p w:rsidR="007B25AE" w:rsidRDefault="008A5996" w:rsidP="008D001D">
      <w:r>
        <w:rPr>
          <w:noProof/>
          <w:lang w:bidi="ar-SA"/>
        </w:rPr>
        <w:lastRenderedPageBreak/>
        <w:drawing>
          <wp:inline distT="0" distB="0" distL="0" distR="0">
            <wp:extent cx="5943600" cy="3187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rsidR="008A5996" w:rsidRDefault="008A5996" w:rsidP="008A5996">
      <w:pPr>
        <w:pStyle w:val="Heading5"/>
      </w:pPr>
      <w:r>
        <w:t>View</w:t>
      </w:r>
      <w:r>
        <w:t xml:space="preserve"> Admission form</w:t>
      </w:r>
    </w:p>
    <w:p w:rsidR="007B25AE" w:rsidRPr="008D001D" w:rsidRDefault="008A5996" w:rsidP="008D001D">
      <w:r>
        <w:rPr>
          <w:noProof/>
          <w:lang w:bidi="ar-SA"/>
        </w:rPr>
        <w:drawing>
          <wp:inline distT="0" distB="0" distL="0" distR="0">
            <wp:extent cx="5943600" cy="317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bookmarkStart w:id="39" w:name="_GoBack"/>
      <w:bookmarkEnd w:id="39"/>
    </w:p>
    <w:p w:rsidR="008D001D" w:rsidRDefault="008D001D" w:rsidP="008D001D">
      <w:pPr>
        <w:pStyle w:val="Heading4"/>
      </w:pPr>
      <w:r>
        <w:t>For LINUX (java)</w:t>
      </w:r>
    </w:p>
    <w:p w:rsidR="008D001D" w:rsidRDefault="008D001D" w:rsidP="008D001D">
      <w:pPr>
        <w:pStyle w:val="Heading5"/>
      </w:pPr>
      <w:r>
        <w:t>Main window</w:t>
      </w:r>
    </w:p>
    <w:p w:rsidR="008D001D" w:rsidRDefault="00E77E2F" w:rsidP="008D001D">
      <w:r>
        <w:rPr>
          <w:noProof/>
          <w:lang w:bidi="ar-SA"/>
        </w:rPr>
        <w:lastRenderedPageBreak/>
        <w:drawing>
          <wp:inline distT="0" distB="0" distL="0" distR="0" wp14:anchorId="7239B1CF" wp14:editId="21E4F075">
            <wp:extent cx="5486400" cy="3529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529584"/>
                    </a:xfrm>
                    <a:prstGeom prst="rect">
                      <a:avLst/>
                    </a:prstGeom>
                  </pic:spPr>
                </pic:pic>
              </a:graphicData>
            </a:graphic>
          </wp:inline>
        </w:drawing>
      </w:r>
    </w:p>
    <w:p w:rsidR="00E77E2F" w:rsidRDefault="00E77E2F" w:rsidP="00E77E2F">
      <w:pPr>
        <w:pStyle w:val="Heading5"/>
      </w:pPr>
      <w:r>
        <w:t>Student Window</w:t>
      </w:r>
    </w:p>
    <w:p w:rsidR="00E77E2F" w:rsidRDefault="00E77E2F" w:rsidP="00E77E2F">
      <w:r>
        <w:rPr>
          <w:noProof/>
          <w:lang w:bidi="ar-SA"/>
        </w:rPr>
        <w:lastRenderedPageBreak/>
        <w:drawing>
          <wp:inline distT="0" distB="0" distL="0" distR="0" wp14:anchorId="7CABF7C8" wp14:editId="79143208">
            <wp:extent cx="5486400" cy="53858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5385816"/>
                    </a:xfrm>
                    <a:prstGeom prst="rect">
                      <a:avLst/>
                    </a:prstGeom>
                  </pic:spPr>
                </pic:pic>
              </a:graphicData>
            </a:graphic>
          </wp:inline>
        </w:drawing>
      </w:r>
    </w:p>
    <w:p w:rsidR="00E77E2F" w:rsidRDefault="00E77E2F" w:rsidP="00E77E2F">
      <w:pPr>
        <w:pStyle w:val="Heading5"/>
      </w:pPr>
      <w:r>
        <w:t>Faculty Window</w:t>
      </w:r>
    </w:p>
    <w:p w:rsidR="00E77E2F" w:rsidRDefault="00E77E2F" w:rsidP="00E77E2F">
      <w:r>
        <w:rPr>
          <w:noProof/>
          <w:lang w:bidi="ar-SA"/>
        </w:rPr>
        <w:lastRenderedPageBreak/>
        <w:drawing>
          <wp:inline distT="0" distB="0" distL="0" distR="0" wp14:anchorId="1E648FAF" wp14:editId="0F54B172">
            <wp:extent cx="4503420" cy="49072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03420" cy="4907280"/>
                    </a:xfrm>
                    <a:prstGeom prst="rect">
                      <a:avLst/>
                    </a:prstGeom>
                  </pic:spPr>
                </pic:pic>
              </a:graphicData>
            </a:graphic>
          </wp:inline>
        </w:drawing>
      </w:r>
    </w:p>
    <w:p w:rsidR="00E77E2F" w:rsidRDefault="00E77E2F" w:rsidP="00E77E2F">
      <w:pPr>
        <w:pStyle w:val="Heading5"/>
      </w:pPr>
      <w:r>
        <w:t>Account Window</w:t>
      </w:r>
    </w:p>
    <w:p w:rsidR="00E77E2F" w:rsidRPr="00E77E2F" w:rsidRDefault="00E77E2F" w:rsidP="00E77E2F">
      <w:r>
        <w:rPr>
          <w:noProof/>
          <w:lang w:bidi="ar-SA"/>
        </w:rPr>
        <w:lastRenderedPageBreak/>
        <w:drawing>
          <wp:inline distT="0" distB="0" distL="0" distR="0" wp14:anchorId="093F3064" wp14:editId="583013AA">
            <wp:extent cx="5753100" cy="4366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3100" cy="4366260"/>
                    </a:xfrm>
                    <a:prstGeom prst="rect">
                      <a:avLst/>
                    </a:prstGeom>
                  </pic:spPr>
                </pic:pic>
              </a:graphicData>
            </a:graphic>
          </wp:inline>
        </w:drawing>
      </w:r>
    </w:p>
    <w:p w:rsidR="00E77E2F" w:rsidRPr="00E77E2F" w:rsidRDefault="00E77E2F" w:rsidP="00E77E2F"/>
    <w:p w:rsidR="008D001D" w:rsidRDefault="008D001D" w:rsidP="008D001D">
      <w:pPr>
        <w:pStyle w:val="Heading3"/>
      </w:pPr>
      <w:r>
        <w:t>Mobile App Interface</w:t>
      </w:r>
    </w:p>
    <w:p w:rsidR="00912D44" w:rsidRDefault="00912D44" w:rsidP="00912D44">
      <w:pPr>
        <w:pStyle w:val="Heading5"/>
      </w:pPr>
      <w:r>
        <w:t>Mainwindow</w:t>
      </w:r>
    </w:p>
    <w:p w:rsidR="00912D44" w:rsidRDefault="00912D44" w:rsidP="00912D44">
      <w:r>
        <w:rPr>
          <w:noProof/>
          <w:lang w:bidi="ar-SA"/>
        </w:rPr>
        <w:lastRenderedPageBreak/>
        <w:drawing>
          <wp:inline distT="0" distB="0" distL="0" distR="0" wp14:anchorId="267FB467" wp14:editId="0C38877F">
            <wp:extent cx="2061318" cy="29264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mob2.JPG"/>
                    <pic:cNvPicPr/>
                  </pic:nvPicPr>
                  <pic:blipFill>
                    <a:blip r:embed="rId45">
                      <a:extLst>
                        <a:ext uri="{28A0092B-C50C-407E-A947-70E740481C1C}">
                          <a14:useLocalDpi xmlns:a14="http://schemas.microsoft.com/office/drawing/2010/main" val="0"/>
                        </a:ext>
                      </a:extLst>
                    </a:blip>
                    <a:stretch>
                      <a:fillRect/>
                    </a:stretch>
                  </pic:blipFill>
                  <pic:spPr>
                    <a:xfrm>
                      <a:off x="0" y="0"/>
                      <a:ext cx="2064062" cy="2930365"/>
                    </a:xfrm>
                    <a:prstGeom prst="rect">
                      <a:avLst/>
                    </a:prstGeom>
                  </pic:spPr>
                </pic:pic>
              </a:graphicData>
            </a:graphic>
          </wp:inline>
        </w:drawing>
      </w:r>
    </w:p>
    <w:p w:rsidR="00912D44" w:rsidRDefault="00912D44" w:rsidP="00912D44">
      <w:pPr>
        <w:pStyle w:val="Heading5"/>
      </w:pPr>
      <w:r>
        <w:t>Admission Window:</w:t>
      </w:r>
    </w:p>
    <w:p w:rsidR="00912D44" w:rsidRDefault="00912D44" w:rsidP="00912D44">
      <w:r>
        <w:rPr>
          <w:noProof/>
          <w:lang w:bidi="ar-SA"/>
        </w:rPr>
        <w:drawing>
          <wp:inline distT="0" distB="0" distL="0" distR="0">
            <wp:extent cx="2095500" cy="2956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mob1.bmp"/>
                    <pic:cNvPicPr/>
                  </pic:nvPicPr>
                  <pic:blipFill>
                    <a:blip r:embed="rId46">
                      <a:extLst>
                        <a:ext uri="{28A0092B-C50C-407E-A947-70E740481C1C}">
                          <a14:useLocalDpi xmlns:a14="http://schemas.microsoft.com/office/drawing/2010/main" val="0"/>
                        </a:ext>
                      </a:extLst>
                    </a:blip>
                    <a:stretch>
                      <a:fillRect/>
                    </a:stretch>
                  </pic:blipFill>
                  <pic:spPr>
                    <a:xfrm>
                      <a:off x="0" y="0"/>
                      <a:ext cx="2095500" cy="2956560"/>
                    </a:xfrm>
                    <a:prstGeom prst="rect">
                      <a:avLst/>
                    </a:prstGeom>
                  </pic:spPr>
                </pic:pic>
              </a:graphicData>
            </a:graphic>
          </wp:inline>
        </w:drawing>
      </w:r>
    </w:p>
    <w:p w:rsidR="00912D44" w:rsidRDefault="00912D44" w:rsidP="00912D44">
      <w:pPr>
        <w:pStyle w:val="Heading5"/>
      </w:pPr>
      <w:r>
        <w:t>Student Window</w:t>
      </w:r>
    </w:p>
    <w:p w:rsidR="00912D44" w:rsidRDefault="00912D44" w:rsidP="00912D44">
      <w:r>
        <w:rPr>
          <w:noProof/>
          <w:lang w:bidi="ar-SA"/>
        </w:rPr>
        <w:lastRenderedPageBreak/>
        <w:drawing>
          <wp:inline distT="0" distB="0" distL="0" distR="0">
            <wp:extent cx="2281652" cy="3222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mob3.JPG"/>
                    <pic:cNvPicPr/>
                  </pic:nvPicPr>
                  <pic:blipFill>
                    <a:blip r:embed="rId47">
                      <a:extLst>
                        <a:ext uri="{28A0092B-C50C-407E-A947-70E740481C1C}">
                          <a14:useLocalDpi xmlns:a14="http://schemas.microsoft.com/office/drawing/2010/main" val="0"/>
                        </a:ext>
                      </a:extLst>
                    </a:blip>
                    <a:stretch>
                      <a:fillRect/>
                    </a:stretch>
                  </pic:blipFill>
                  <pic:spPr>
                    <a:xfrm>
                      <a:off x="0" y="0"/>
                      <a:ext cx="2281652" cy="3222625"/>
                    </a:xfrm>
                    <a:prstGeom prst="rect">
                      <a:avLst/>
                    </a:prstGeom>
                  </pic:spPr>
                </pic:pic>
              </a:graphicData>
            </a:graphic>
          </wp:inline>
        </w:drawing>
      </w:r>
    </w:p>
    <w:p w:rsidR="00912D44" w:rsidRDefault="00912D44" w:rsidP="00912D44">
      <w:pPr>
        <w:pStyle w:val="Heading5"/>
      </w:pPr>
      <w:r>
        <w:t>Course Details</w:t>
      </w:r>
    </w:p>
    <w:p w:rsidR="00912D44" w:rsidRDefault="00912D44" w:rsidP="00912D44">
      <w:r>
        <w:rPr>
          <w:noProof/>
          <w:lang w:bidi="ar-SA"/>
        </w:rPr>
        <w:drawing>
          <wp:inline distT="0" distB="0" distL="0" distR="0">
            <wp:extent cx="2275553" cy="3194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mob4.JPG"/>
                    <pic:cNvPicPr/>
                  </pic:nvPicPr>
                  <pic:blipFill>
                    <a:blip r:embed="rId48">
                      <a:extLst>
                        <a:ext uri="{28A0092B-C50C-407E-A947-70E740481C1C}">
                          <a14:useLocalDpi xmlns:a14="http://schemas.microsoft.com/office/drawing/2010/main" val="0"/>
                        </a:ext>
                      </a:extLst>
                    </a:blip>
                    <a:stretch>
                      <a:fillRect/>
                    </a:stretch>
                  </pic:blipFill>
                  <pic:spPr>
                    <a:xfrm>
                      <a:off x="0" y="0"/>
                      <a:ext cx="2275553" cy="3194050"/>
                    </a:xfrm>
                    <a:prstGeom prst="rect">
                      <a:avLst/>
                    </a:prstGeom>
                  </pic:spPr>
                </pic:pic>
              </a:graphicData>
            </a:graphic>
          </wp:inline>
        </w:drawing>
      </w:r>
    </w:p>
    <w:p w:rsidR="00912D44" w:rsidRDefault="00912D44" w:rsidP="00912D44">
      <w:r>
        <w:rPr>
          <w:noProof/>
          <w:lang w:bidi="ar-SA"/>
        </w:rPr>
        <w:lastRenderedPageBreak/>
        <w:drawing>
          <wp:inline distT="0" distB="0" distL="0" distR="0">
            <wp:extent cx="2299635" cy="3248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mob5.JPG"/>
                    <pic:cNvPicPr/>
                  </pic:nvPicPr>
                  <pic:blipFill>
                    <a:blip r:embed="rId49">
                      <a:extLst>
                        <a:ext uri="{28A0092B-C50C-407E-A947-70E740481C1C}">
                          <a14:useLocalDpi xmlns:a14="http://schemas.microsoft.com/office/drawing/2010/main" val="0"/>
                        </a:ext>
                      </a:extLst>
                    </a:blip>
                    <a:stretch>
                      <a:fillRect/>
                    </a:stretch>
                  </pic:blipFill>
                  <pic:spPr>
                    <a:xfrm>
                      <a:off x="0" y="0"/>
                      <a:ext cx="2299635" cy="3248025"/>
                    </a:xfrm>
                    <a:prstGeom prst="rect">
                      <a:avLst/>
                    </a:prstGeom>
                  </pic:spPr>
                </pic:pic>
              </a:graphicData>
            </a:graphic>
          </wp:inline>
        </w:drawing>
      </w:r>
    </w:p>
    <w:p w:rsidR="00B910C1" w:rsidRDefault="00B910C1" w:rsidP="00B910C1">
      <w:pPr>
        <w:pStyle w:val="Heading5"/>
      </w:pPr>
      <w:r>
        <w:t>Installer ScreenShot:</w:t>
      </w:r>
    </w:p>
    <w:p w:rsidR="00B910C1" w:rsidRDefault="00B910C1" w:rsidP="00B910C1">
      <w:r>
        <w:rPr>
          <w:noProof/>
          <w:lang w:bidi="ar-SA"/>
        </w:rPr>
        <w:drawing>
          <wp:inline distT="0" distB="0" distL="0" distR="0">
            <wp:extent cx="3769333" cy="307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extLst>
                        <a:ext uri="{28A0092B-C50C-407E-A947-70E740481C1C}">
                          <a14:useLocalDpi xmlns:a14="http://schemas.microsoft.com/office/drawing/2010/main" val="0"/>
                        </a:ext>
                      </a:extLst>
                    </a:blip>
                    <a:stretch>
                      <a:fillRect/>
                    </a:stretch>
                  </pic:blipFill>
                  <pic:spPr>
                    <a:xfrm>
                      <a:off x="0" y="0"/>
                      <a:ext cx="3771719" cy="3081699"/>
                    </a:xfrm>
                    <a:prstGeom prst="rect">
                      <a:avLst/>
                    </a:prstGeom>
                  </pic:spPr>
                </pic:pic>
              </a:graphicData>
            </a:graphic>
          </wp:inline>
        </w:drawing>
      </w:r>
    </w:p>
    <w:p w:rsidR="00B910C1" w:rsidRDefault="00B910C1" w:rsidP="00B910C1"/>
    <w:p w:rsidR="00B910C1" w:rsidRDefault="00B910C1" w:rsidP="00B910C1"/>
    <w:p w:rsidR="00B910C1" w:rsidRDefault="00B910C1" w:rsidP="00B910C1">
      <w:r>
        <w:rPr>
          <w:noProof/>
          <w:lang w:bidi="ar-SA"/>
        </w:rPr>
        <w:lastRenderedPageBreak/>
        <w:drawing>
          <wp:inline distT="0" distB="0" distL="0" distR="0">
            <wp:extent cx="4051168" cy="330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1">
                      <a:extLst>
                        <a:ext uri="{28A0092B-C50C-407E-A947-70E740481C1C}">
                          <a14:useLocalDpi xmlns:a14="http://schemas.microsoft.com/office/drawing/2010/main" val="0"/>
                        </a:ext>
                      </a:extLst>
                    </a:blip>
                    <a:stretch>
                      <a:fillRect/>
                    </a:stretch>
                  </pic:blipFill>
                  <pic:spPr>
                    <a:xfrm>
                      <a:off x="0" y="0"/>
                      <a:ext cx="4051168" cy="3308350"/>
                    </a:xfrm>
                    <a:prstGeom prst="rect">
                      <a:avLst/>
                    </a:prstGeom>
                  </pic:spPr>
                </pic:pic>
              </a:graphicData>
            </a:graphic>
          </wp:inline>
        </w:drawing>
      </w:r>
    </w:p>
    <w:p w:rsidR="00B910C1" w:rsidRDefault="00B910C1" w:rsidP="00B910C1">
      <w:r>
        <w:rPr>
          <w:noProof/>
          <w:lang w:bidi="ar-SA"/>
        </w:rPr>
        <w:drawing>
          <wp:inline distT="0" distB="0" distL="0" distR="0">
            <wp:extent cx="4051300" cy="32769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52">
                      <a:extLst>
                        <a:ext uri="{28A0092B-C50C-407E-A947-70E740481C1C}">
                          <a14:useLocalDpi xmlns:a14="http://schemas.microsoft.com/office/drawing/2010/main" val="0"/>
                        </a:ext>
                      </a:extLst>
                    </a:blip>
                    <a:stretch>
                      <a:fillRect/>
                    </a:stretch>
                  </pic:blipFill>
                  <pic:spPr>
                    <a:xfrm>
                      <a:off x="0" y="0"/>
                      <a:ext cx="4050268" cy="3276134"/>
                    </a:xfrm>
                    <a:prstGeom prst="rect">
                      <a:avLst/>
                    </a:prstGeom>
                  </pic:spPr>
                </pic:pic>
              </a:graphicData>
            </a:graphic>
          </wp:inline>
        </w:drawing>
      </w:r>
    </w:p>
    <w:p w:rsidR="00B910C1" w:rsidRDefault="00B910C1" w:rsidP="00B910C1">
      <w:r>
        <w:rPr>
          <w:noProof/>
          <w:lang w:bidi="ar-SA"/>
        </w:rPr>
        <w:lastRenderedPageBreak/>
        <w:drawing>
          <wp:inline distT="0" distB="0" distL="0" distR="0">
            <wp:extent cx="3909531" cy="324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53">
                      <a:extLst>
                        <a:ext uri="{28A0092B-C50C-407E-A947-70E740481C1C}">
                          <a14:useLocalDpi xmlns:a14="http://schemas.microsoft.com/office/drawing/2010/main" val="0"/>
                        </a:ext>
                      </a:extLst>
                    </a:blip>
                    <a:stretch>
                      <a:fillRect/>
                    </a:stretch>
                  </pic:blipFill>
                  <pic:spPr>
                    <a:xfrm>
                      <a:off x="0" y="0"/>
                      <a:ext cx="3911959" cy="3246865"/>
                    </a:xfrm>
                    <a:prstGeom prst="rect">
                      <a:avLst/>
                    </a:prstGeom>
                  </pic:spPr>
                </pic:pic>
              </a:graphicData>
            </a:graphic>
          </wp:inline>
        </w:drawing>
      </w:r>
    </w:p>
    <w:p w:rsidR="00B910C1" w:rsidRPr="00B910C1" w:rsidRDefault="00B910C1" w:rsidP="00B910C1">
      <w:r>
        <w:rPr>
          <w:noProof/>
          <w:lang w:bidi="ar-SA"/>
        </w:rPr>
        <w:drawing>
          <wp:inline distT="0" distB="0" distL="0" distR="0">
            <wp:extent cx="3949458" cy="3225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54">
                      <a:extLst>
                        <a:ext uri="{28A0092B-C50C-407E-A947-70E740481C1C}">
                          <a14:useLocalDpi xmlns:a14="http://schemas.microsoft.com/office/drawing/2010/main" val="0"/>
                        </a:ext>
                      </a:extLst>
                    </a:blip>
                    <a:stretch>
                      <a:fillRect/>
                    </a:stretch>
                  </pic:blipFill>
                  <pic:spPr>
                    <a:xfrm>
                      <a:off x="0" y="0"/>
                      <a:ext cx="3950710" cy="3226822"/>
                    </a:xfrm>
                    <a:prstGeom prst="rect">
                      <a:avLst/>
                    </a:prstGeom>
                  </pic:spPr>
                </pic:pic>
              </a:graphicData>
            </a:graphic>
          </wp:inline>
        </w:drawing>
      </w:r>
    </w:p>
    <w:p w:rsidR="007974F0" w:rsidRDefault="007974F0" w:rsidP="00792993">
      <w:pPr>
        <w:pStyle w:val="Heading2"/>
      </w:pPr>
      <w:bookmarkStart w:id="40" w:name="_Toc346626349"/>
      <w:r>
        <w:t>TEST CASES</w:t>
      </w:r>
      <w:bookmarkEnd w:id="40"/>
    </w:p>
    <w:p w:rsidR="007974F0" w:rsidRDefault="007974F0" w:rsidP="00032C33">
      <w:pPr>
        <w:pStyle w:val="Heading3"/>
      </w:pPr>
      <w:bookmarkStart w:id="41" w:name="_Toc346626350"/>
      <w:r>
        <w:t>UNIT TEST CASES</w:t>
      </w:r>
      <w:bookmarkEnd w:id="41"/>
    </w:p>
    <w:p w:rsidR="00CD5C2E" w:rsidRPr="00CD5C2E" w:rsidRDefault="00CD5C2E" w:rsidP="00CD5C2E"/>
    <w:tbl>
      <w:tblPr>
        <w:tblStyle w:val="MediumGrid3-Accent1"/>
        <w:tblW w:w="0" w:type="auto"/>
        <w:tblLook w:val="04A0" w:firstRow="1" w:lastRow="0" w:firstColumn="1" w:lastColumn="0" w:noHBand="0" w:noVBand="1"/>
      </w:tblPr>
      <w:tblGrid>
        <w:gridCol w:w="1129"/>
        <w:gridCol w:w="1179"/>
        <w:gridCol w:w="1130"/>
        <w:gridCol w:w="1332"/>
        <w:gridCol w:w="1142"/>
        <w:gridCol w:w="1332"/>
        <w:gridCol w:w="1180"/>
        <w:gridCol w:w="1152"/>
      </w:tblGrid>
      <w:tr w:rsidR="006402FF" w:rsidTr="00CD5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FE5BD0" w:rsidRDefault="00153CD7" w:rsidP="0015575B">
            <w:r>
              <w:t xml:space="preserve">TEST CASE </w:t>
            </w:r>
            <w:r>
              <w:lastRenderedPageBreak/>
              <w:t>ID</w:t>
            </w:r>
          </w:p>
        </w:tc>
        <w:tc>
          <w:tcPr>
            <w:tcW w:w="1179" w:type="dxa"/>
          </w:tcPr>
          <w:p w:rsidR="00FE5BD0" w:rsidRDefault="00153CD7" w:rsidP="0015575B">
            <w:pPr>
              <w:cnfStyle w:val="100000000000" w:firstRow="1" w:lastRow="0" w:firstColumn="0" w:lastColumn="0" w:oddVBand="0" w:evenVBand="0" w:oddHBand="0" w:evenHBand="0" w:firstRowFirstColumn="0" w:firstRowLastColumn="0" w:lastRowFirstColumn="0" w:lastRowLastColumn="0"/>
            </w:pPr>
            <w:r>
              <w:lastRenderedPageBreak/>
              <w:t>TEST NAME</w:t>
            </w:r>
          </w:p>
        </w:tc>
        <w:tc>
          <w:tcPr>
            <w:tcW w:w="1130" w:type="dxa"/>
          </w:tcPr>
          <w:p w:rsidR="00FE5BD0" w:rsidRDefault="00153CD7" w:rsidP="0015575B">
            <w:pPr>
              <w:cnfStyle w:val="100000000000" w:firstRow="1" w:lastRow="0" w:firstColumn="0" w:lastColumn="0" w:oddVBand="0" w:evenVBand="0" w:oddHBand="0" w:evenHBand="0" w:firstRowFirstColumn="0" w:firstRowLastColumn="0" w:lastRowFirstColumn="0" w:lastRowLastColumn="0"/>
            </w:pPr>
            <w:r>
              <w:t>TEST ITEM</w:t>
            </w:r>
          </w:p>
        </w:tc>
        <w:tc>
          <w:tcPr>
            <w:tcW w:w="1332" w:type="dxa"/>
          </w:tcPr>
          <w:p w:rsidR="00FE5BD0" w:rsidRDefault="00153CD7" w:rsidP="0015575B">
            <w:pPr>
              <w:cnfStyle w:val="100000000000" w:firstRow="1" w:lastRow="0" w:firstColumn="0" w:lastColumn="0" w:oddVBand="0" w:evenVBand="0" w:oddHBand="0" w:evenHBand="0" w:firstRowFirstColumn="0" w:firstRowLastColumn="0" w:lastRowFirstColumn="0" w:lastRowLastColumn="0"/>
            </w:pPr>
            <w:r>
              <w:t xml:space="preserve">TEST </w:t>
            </w:r>
            <w:r>
              <w:lastRenderedPageBreak/>
              <w:t>DESCRIPTION</w:t>
            </w:r>
          </w:p>
        </w:tc>
        <w:tc>
          <w:tcPr>
            <w:tcW w:w="1142" w:type="dxa"/>
          </w:tcPr>
          <w:p w:rsidR="00FE5BD0" w:rsidRDefault="00153CD7" w:rsidP="0015575B">
            <w:pPr>
              <w:cnfStyle w:val="100000000000" w:firstRow="1" w:lastRow="0" w:firstColumn="0" w:lastColumn="0" w:oddVBand="0" w:evenVBand="0" w:oddHBand="0" w:evenHBand="0" w:firstRowFirstColumn="0" w:firstRowLastColumn="0" w:lastRowFirstColumn="0" w:lastRowLastColumn="0"/>
            </w:pPr>
            <w:r>
              <w:lastRenderedPageBreak/>
              <w:t xml:space="preserve">STEP </w:t>
            </w:r>
            <w:r>
              <w:lastRenderedPageBreak/>
              <w:t>NAME</w:t>
            </w:r>
          </w:p>
        </w:tc>
        <w:tc>
          <w:tcPr>
            <w:tcW w:w="1332" w:type="dxa"/>
          </w:tcPr>
          <w:p w:rsidR="00FE5BD0" w:rsidRDefault="00153CD7" w:rsidP="0015575B">
            <w:pPr>
              <w:cnfStyle w:val="100000000000" w:firstRow="1" w:lastRow="0" w:firstColumn="0" w:lastColumn="0" w:oddVBand="0" w:evenVBand="0" w:oddHBand="0" w:evenHBand="0" w:firstRowFirstColumn="0" w:firstRowLastColumn="0" w:lastRowFirstColumn="0" w:lastRowLastColumn="0"/>
            </w:pPr>
            <w:r>
              <w:lastRenderedPageBreak/>
              <w:t>DESCRIPTION</w:t>
            </w:r>
          </w:p>
        </w:tc>
        <w:tc>
          <w:tcPr>
            <w:tcW w:w="1180" w:type="dxa"/>
          </w:tcPr>
          <w:p w:rsidR="00FE5BD0" w:rsidRDefault="00153CD7" w:rsidP="0015575B">
            <w:pPr>
              <w:cnfStyle w:val="100000000000" w:firstRow="1" w:lastRow="0" w:firstColumn="0" w:lastColumn="0" w:oddVBand="0" w:evenVBand="0" w:oddHBand="0" w:evenHBand="0" w:firstRowFirstColumn="0" w:firstRowLastColumn="0" w:lastRowFirstColumn="0" w:lastRowLastColumn="0"/>
            </w:pPr>
            <w:r>
              <w:t xml:space="preserve">EXPECTED </w:t>
            </w:r>
            <w:r>
              <w:lastRenderedPageBreak/>
              <w:t>RESULT</w:t>
            </w:r>
          </w:p>
        </w:tc>
        <w:tc>
          <w:tcPr>
            <w:tcW w:w="1152" w:type="dxa"/>
          </w:tcPr>
          <w:p w:rsidR="00FE5BD0" w:rsidRDefault="00153CD7" w:rsidP="0015575B">
            <w:pPr>
              <w:cnfStyle w:val="100000000000" w:firstRow="1" w:lastRow="0" w:firstColumn="0" w:lastColumn="0" w:oddVBand="0" w:evenVBand="0" w:oddHBand="0" w:evenHBand="0" w:firstRowFirstColumn="0" w:firstRowLastColumn="0" w:lastRowFirstColumn="0" w:lastRowLastColumn="0"/>
            </w:pPr>
            <w:r>
              <w:lastRenderedPageBreak/>
              <w:t>TESTED BY</w:t>
            </w:r>
          </w:p>
        </w:tc>
      </w:tr>
      <w:tr w:rsidR="00153CD7" w:rsidTr="00CD5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53CD7" w:rsidRDefault="00957890" w:rsidP="0015575B">
            <w:r>
              <w:lastRenderedPageBreak/>
              <w:t>SMS – 001</w:t>
            </w:r>
          </w:p>
        </w:tc>
        <w:tc>
          <w:tcPr>
            <w:tcW w:w="1179" w:type="dxa"/>
          </w:tcPr>
          <w:p w:rsidR="00153CD7" w:rsidRDefault="00153CD7" w:rsidP="00CD5C2E">
            <w:pPr>
              <w:cnfStyle w:val="000000100000" w:firstRow="0" w:lastRow="0" w:firstColumn="0" w:lastColumn="0" w:oddVBand="0" w:evenVBand="0" w:oddHBand="1" w:evenHBand="0" w:firstRowFirstColumn="0" w:firstRowLastColumn="0" w:lastRowFirstColumn="0" w:lastRowLastColumn="0"/>
            </w:pPr>
            <w:r>
              <w:t>Check</w:t>
            </w:r>
            <w:r w:rsidR="006402FF">
              <w:t xml:space="preserve"> Successful</w:t>
            </w:r>
            <w:r>
              <w:t xml:space="preserve"> Login</w:t>
            </w:r>
            <w:r w:rsidR="006402FF">
              <w:t xml:space="preserve"> for SMS.</w:t>
            </w:r>
          </w:p>
        </w:tc>
        <w:tc>
          <w:tcPr>
            <w:tcW w:w="1130" w:type="dxa"/>
          </w:tcPr>
          <w:p w:rsidR="00153CD7" w:rsidRDefault="00153CD7" w:rsidP="0015575B">
            <w:pPr>
              <w:cnfStyle w:val="000000100000" w:firstRow="0" w:lastRow="0" w:firstColumn="0" w:lastColumn="0" w:oddVBand="0" w:evenVBand="0" w:oddHBand="1" w:evenHBand="0" w:firstRowFirstColumn="0" w:firstRowLastColumn="0" w:lastRowFirstColumn="0" w:lastRowLastColumn="0"/>
            </w:pPr>
            <w:r>
              <w:t>Login</w:t>
            </w:r>
          </w:p>
        </w:tc>
        <w:tc>
          <w:tcPr>
            <w:tcW w:w="1332" w:type="dxa"/>
          </w:tcPr>
          <w:p w:rsidR="006402FF" w:rsidRDefault="006402FF" w:rsidP="006402FF">
            <w:pPr>
              <w:cnfStyle w:val="000000100000" w:firstRow="0" w:lastRow="0" w:firstColumn="0" w:lastColumn="0" w:oddVBand="0" w:evenVBand="0" w:oddHBand="1" w:evenHBand="0" w:firstRowFirstColumn="0" w:firstRowLastColumn="0" w:lastRowFirstColumn="0" w:lastRowLastColumn="0"/>
            </w:pPr>
            <w:r>
              <w:t>The</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purpose</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of this</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test is to</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verify that</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the User</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Id and</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Password</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of user is</w:t>
            </w:r>
          </w:p>
          <w:p w:rsidR="00153CD7" w:rsidRDefault="00CD5C2E" w:rsidP="006402FF">
            <w:pPr>
              <w:cnfStyle w:val="000000100000" w:firstRow="0" w:lastRow="0" w:firstColumn="0" w:lastColumn="0" w:oddVBand="0" w:evenVBand="0" w:oddHBand="1" w:evenHBand="0" w:firstRowFirstColumn="0" w:firstRowLastColumn="0" w:lastRowFirstColumn="0" w:lastRowLastColumn="0"/>
            </w:pPr>
            <w:r>
              <w:t>Valid</w:t>
            </w:r>
            <w:r w:rsidR="006402FF">
              <w:t>.</w:t>
            </w:r>
          </w:p>
          <w:p w:rsidR="00CD5C2E" w:rsidRDefault="00CD5C2E" w:rsidP="006402FF">
            <w:pPr>
              <w:cnfStyle w:val="000000100000" w:firstRow="0" w:lastRow="0" w:firstColumn="0" w:lastColumn="0" w:oddVBand="0" w:evenVBand="0" w:oddHBand="1" w:evenHBand="0" w:firstRowFirstColumn="0" w:firstRowLastColumn="0" w:lastRowFirstColumn="0" w:lastRowLastColumn="0"/>
            </w:pPr>
          </w:p>
        </w:tc>
        <w:tc>
          <w:tcPr>
            <w:tcW w:w="1142" w:type="dxa"/>
          </w:tcPr>
          <w:p w:rsidR="00153CD7" w:rsidRDefault="00153CD7" w:rsidP="0015575B">
            <w:pPr>
              <w:cnfStyle w:val="000000100000" w:firstRow="0" w:lastRow="0" w:firstColumn="0" w:lastColumn="0" w:oddVBand="0" w:evenVBand="0" w:oddHBand="1" w:evenHBand="0" w:firstRowFirstColumn="0" w:firstRowLastColumn="0" w:lastRowFirstColumn="0" w:lastRowLastColumn="0"/>
            </w:pPr>
            <w:r>
              <w:t>Step1</w:t>
            </w:r>
          </w:p>
        </w:tc>
        <w:tc>
          <w:tcPr>
            <w:tcW w:w="1332" w:type="dxa"/>
          </w:tcPr>
          <w:p w:rsidR="006402FF" w:rsidRDefault="006402FF" w:rsidP="006402FF">
            <w:pPr>
              <w:cnfStyle w:val="000000100000" w:firstRow="0" w:lastRow="0" w:firstColumn="0" w:lastColumn="0" w:oddVBand="0" w:evenVBand="0" w:oddHBand="1" w:evenHBand="0" w:firstRowFirstColumn="0" w:firstRowLastColumn="0" w:lastRowFirstColumn="0" w:lastRowLastColumn="0"/>
            </w:pPr>
            <w:r>
              <w:t>Insert wrong User</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Id and Password.</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And Click on Login</w:t>
            </w:r>
          </w:p>
          <w:p w:rsidR="00153CD7" w:rsidRDefault="006402FF" w:rsidP="006402FF">
            <w:pPr>
              <w:cnfStyle w:val="000000100000" w:firstRow="0" w:lastRow="0" w:firstColumn="0" w:lastColumn="0" w:oddVBand="0" w:evenVBand="0" w:oddHBand="1" w:evenHBand="0" w:firstRowFirstColumn="0" w:firstRowLastColumn="0" w:lastRowFirstColumn="0" w:lastRowLastColumn="0"/>
            </w:pPr>
            <w:r>
              <w:t>Button.</w:t>
            </w:r>
          </w:p>
        </w:tc>
        <w:tc>
          <w:tcPr>
            <w:tcW w:w="1180" w:type="dxa"/>
          </w:tcPr>
          <w:p w:rsidR="006402FF" w:rsidRDefault="006402FF" w:rsidP="006402FF">
            <w:pPr>
              <w:cnfStyle w:val="000000100000" w:firstRow="0" w:lastRow="0" w:firstColumn="0" w:lastColumn="0" w:oddVBand="0" w:evenVBand="0" w:oddHBand="1" w:evenHBand="0" w:firstRowFirstColumn="0" w:firstRowLastColumn="0" w:lastRowFirstColumn="0" w:lastRowLastColumn="0"/>
            </w:pPr>
            <w:r>
              <w:t>SMS will</w:t>
            </w:r>
          </w:p>
          <w:p w:rsidR="006402FF" w:rsidRDefault="00CD5C2E" w:rsidP="006402FF">
            <w:pPr>
              <w:cnfStyle w:val="000000100000" w:firstRow="0" w:lastRow="0" w:firstColumn="0" w:lastColumn="0" w:oddVBand="0" w:evenVBand="0" w:oddHBand="1" w:evenHBand="0" w:firstRowFirstColumn="0" w:firstRowLastColumn="0" w:lastRowFirstColumn="0" w:lastRowLastColumn="0"/>
            </w:pPr>
            <w:proofErr w:type="gramStart"/>
            <w:r>
              <w:t>display</w:t>
            </w:r>
            <w:proofErr w:type="gramEnd"/>
            <w:r w:rsidR="006402FF">
              <w:t xml:space="preserve"> error message. And</w:t>
            </w:r>
          </w:p>
          <w:p w:rsidR="00153CD7" w:rsidRDefault="006402FF" w:rsidP="006402FF">
            <w:pPr>
              <w:cnfStyle w:val="000000100000" w:firstRow="0" w:lastRow="0" w:firstColumn="0" w:lastColumn="0" w:oddVBand="0" w:evenVBand="0" w:oddHBand="1" w:evenHBand="0" w:firstRowFirstColumn="0" w:firstRowLastColumn="0" w:lastRowFirstColumn="0" w:lastRowLastColumn="0"/>
            </w:pPr>
            <w:r>
              <w:t>Failed to Login.</w:t>
            </w:r>
          </w:p>
        </w:tc>
        <w:tc>
          <w:tcPr>
            <w:tcW w:w="1152" w:type="dxa"/>
          </w:tcPr>
          <w:p w:rsidR="00153CD7" w:rsidRDefault="00C009AE" w:rsidP="0015575B">
            <w:pPr>
              <w:cnfStyle w:val="000000100000" w:firstRow="0" w:lastRow="0" w:firstColumn="0" w:lastColumn="0" w:oddVBand="0" w:evenVBand="0" w:oddHBand="1" w:evenHBand="0" w:firstRowFirstColumn="0" w:firstRowLastColumn="0" w:lastRowFirstColumn="0" w:lastRowLastColumn="0"/>
            </w:pPr>
            <w:r>
              <w:t>Susmita</w:t>
            </w:r>
          </w:p>
        </w:tc>
      </w:tr>
      <w:tr w:rsidR="00153CD7" w:rsidTr="00CD5C2E">
        <w:tc>
          <w:tcPr>
            <w:cnfStyle w:val="001000000000" w:firstRow="0" w:lastRow="0" w:firstColumn="1" w:lastColumn="0" w:oddVBand="0" w:evenVBand="0" w:oddHBand="0" w:evenHBand="0" w:firstRowFirstColumn="0" w:firstRowLastColumn="0" w:lastRowFirstColumn="0" w:lastRowLastColumn="0"/>
            <w:tcW w:w="1129" w:type="dxa"/>
          </w:tcPr>
          <w:p w:rsidR="00153CD7" w:rsidRDefault="00957890" w:rsidP="0015575B">
            <w:r>
              <w:t>SMS – 002</w:t>
            </w:r>
          </w:p>
        </w:tc>
        <w:tc>
          <w:tcPr>
            <w:tcW w:w="1179" w:type="dxa"/>
          </w:tcPr>
          <w:p w:rsidR="00153CD7" w:rsidRDefault="00153CD7" w:rsidP="0015575B">
            <w:pPr>
              <w:cnfStyle w:val="000000000000" w:firstRow="0" w:lastRow="0" w:firstColumn="0" w:lastColumn="0" w:oddVBand="0" w:evenVBand="0" w:oddHBand="0" w:evenHBand="0" w:firstRowFirstColumn="0" w:firstRowLastColumn="0" w:lastRowFirstColumn="0" w:lastRowLastColumn="0"/>
            </w:pPr>
          </w:p>
        </w:tc>
        <w:tc>
          <w:tcPr>
            <w:tcW w:w="1130" w:type="dxa"/>
          </w:tcPr>
          <w:p w:rsidR="00153CD7" w:rsidRDefault="00153CD7" w:rsidP="0015575B">
            <w:pPr>
              <w:cnfStyle w:val="000000000000" w:firstRow="0" w:lastRow="0" w:firstColumn="0" w:lastColumn="0" w:oddVBand="0" w:evenVBand="0" w:oddHBand="0" w:evenHBand="0" w:firstRowFirstColumn="0" w:firstRowLastColumn="0" w:lastRowFirstColumn="0" w:lastRowLastColumn="0"/>
            </w:pPr>
          </w:p>
        </w:tc>
        <w:tc>
          <w:tcPr>
            <w:tcW w:w="1332" w:type="dxa"/>
          </w:tcPr>
          <w:p w:rsidR="00153CD7" w:rsidRDefault="00153CD7" w:rsidP="0015575B">
            <w:pPr>
              <w:cnfStyle w:val="000000000000" w:firstRow="0" w:lastRow="0" w:firstColumn="0" w:lastColumn="0" w:oddVBand="0" w:evenVBand="0" w:oddHBand="0" w:evenHBand="0" w:firstRowFirstColumn="0" w:firstRowLastColumn="0" w:lastRowFirstColumn="0" w:lastRowLastColumn="0"/>
            </w:pPr>
          </w:p>
        </w:tc>
        <w:tc>
          <w:tcPr>
            <w:tcW w:w="1142" w:type="dxa"/>
          </w:tcPr>
          <w:p w:rsidR="00153CD7" w:rsidRDefault="00153CD7" w:rsidP="0015575B">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6402FF" w:rsidRDefault="006402FF" w:rsidP="006402FF">
            <w:pPr>
              <w:cnfStyle w:val="000000000000" w:firstRow="0" w:lastRow="0" w:firstColumn="0" w:lastColumn="0" w:oddVBand="0" w:evenVBand="0" w:oddHBand="0" w:evenHBand="0" w:firstRowFirstColumn="0" w:firstRowLastColumn="0" w:lastRowFirstColumn="0" w:lastRowLastColumn="0"/>
            </w:pPr>
            <w:r>
              <w:t>Insert Wrong</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r>
              <w:t>User Id and valid</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r>
              <w:t>Password. And</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r>
              <w:t>Click on Login</w:t>
            </w:r>
          </w:p>
          <w:p w:rsidR="00153CD7" w:rsidRDefault="006402FF" w:rsidP="006402FF">
            <w:pPr>
              <w:cnfStyle w:val="000000000000" w:firstRow="0" w:lastRow="0" w:firstColumn="0" w:lastColumn="0" w:oddVBand="0" w:evenVBand="0" w:oddHBand="0" w:evenHBand="0" w:firstRowFirstColumn="0" w:firstRowLastColumn="0" w:lastRowFirstColumn="0" w:lastRowLastColumn="0"/>
            </w:pPr>
            <w:r>
              <w:t>Button.</w:t>
            </w:r>
          </w:p>
          <w:p w:rsidR="00CD5C2E" w:rsidRDefault="00CD5C2E" w:rsidP="006402FF">
            <w:pPr>
              <w:cnfStyle w:val="000000000000" w:firstRow="0" w:lastRow="0" w:firstColumn="0" w:lastColumn="0" w:oddVBand="0" w:evenVBand="0" w:oddHBand="0" w:evenHBand="0" w:firstRowFirstColumn="0" w:firstRowLastColumn="0" w:lastRowFirstColumn="0" w:lastRowLastColumn="0"/>
            </w:pPr>
          </w:p>
        </w:tc>
        <w:tc>
          <w:tcPr>
            <w:tcW w:w="1180" w:type="dxa"/>
          </w:tcPr>
          <w:p w:rsidR="006402FF" w:rsidRDefault="006402FF" w:rsidP="006402FF">
            <w:pPr>
              <w:cnfStyle w:val="000000000000" w:firstRow="0" w:lastRow="0" w:firstColumn="0" w:lastColumn="0" w:oddVBand="0" w:evenVBand="0" w:oddHBand="0" w:evenHBand="0" w:firstRowFirstColumn="0" w:firstRowLastColumn="0" w:lastRowFirstColumn="0" w:lastRowLastColumn="0"/>
            </w:pPr>
            <w:r>
              <w:t>SMS will</w:t>
            </w:r>
            <w:r w:rsidR="00CD5C2E">
              <w:t xml:space="preserve"> </w:t>
            </w:r>
            <w:r>
              <w:t>display error</w:t>
            </w:r>
            <w:r w:rsidR="00CD5C2E">
              <w:t xml:space="preserve"> </w:t>
            </w:r>
            <w:r>
              <w:t>message. And</w:t>
            </w:r>
          </w:p>
          <w:p w:rsidR="00153CD7" w:rsidRDefault="006402FF" w:rsidP="006402FF">
            <w:pPr>
              <w:cnfStyle w:val="000000000000" w:firstRow="0" w:lastRow="0" w:firstColumn="0" w:lastColumn="0" w:oddVBand="0" w:evenVBand="0" w:oddHBand="0" w:evenHBand="0" w:firstRowFirstColumn="0" w:firstRowLastColumn="0" w:lastRowFirstColumn="0" w:lastRowLastColumn="0"/>
            </w:pPr>
            <w:r>
              <w:t>Failed to Login.</w:t>
            </w:r>
          </w:p>
        </w:tc>
        <w:tc>
          <w:tcPr>
            <w:tcW w:w="1152" w:type="dxa"/>
          </w:tcPr>
          <w:p w:rsidR="00153CD7" w:rsidRDefault="00957890" w:rsidP="0015575B">
            <w:pPr>
              <w:cnfStyle w:val="000000000000" w:firstRow="0" w:lastRow="0" w:firstColumn="0" w:lastColumn="0" w:oddVBand="0" w:evenVBand="0" w:oddHBand="0" w:evenHBand="0" w:firstRowFirstColumn="0" w:firstRowLastColumn="0" w:lastRowFirstColumn="0" w:lastRowLastColumn="0"/>
            </w:pPr>
            <w:r>
              <w:t>Susmita</w:t>
            </w:r>
          </w:p>
        </w:tc>
      </w:tr>
      <w:tr w:rsidR="00153CD7" w:rsidTr="00CD5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153CD7" w:rsidRDefault="00957890" w:rsidP="0015575B">
            <w:r>
              <w:t>SMS – 003</w:t>
            </w:r>
          </w:p>
        </w:tc>
        <w:tc>
          <w:tcPr>
            <w:tcW w:w="1179" w:type="dxa"/>
          </w:tcPr>
          <w:p w:rsidR="00153CD7" w:rsidRDefault="00153CD7" w:rsidP="00153CD7">
            <w:pPr>
              <w:cnfStyle w:val="000000100000" w:firstRow="0" w:lastRow="0" w:firstColumn="0" w:lastColumn="0" w:oddVBand="0" w:evenVBand="0" w:oddHBand="1" w:evenHBand="0" w:firstRowFirstColumn="0" w:firstRowLastColumn="0" w:lastRowFirstColumn="0" w:lastRowLastColumn="0"/>
            </w:pPr>
          </w:p>
        </w:tc>
        <w:tc>
          <w:tcPr>
            <w:tcW w:w="1130" w:type="dxa"/>
          </w:tcPr>
          <w:p w:rsidR="00153CD7" w:rsidRDefault="00153CD7" w:rsidP="0015575B">
            <w:pPr>
              <w:cnfStyle w:val="000000100000" w:firstRow="0" w:lastRow="0" w:firstColumn="0" w:lastColumn="0" w:oddVBand="0" w:evenVBand="0" w:oddHBand="1" w:evenHBand="0" w:firstRowFirstColumn="0" w:firstRowLastColumn="0" w:lastRowFirstColumn="0" w:lastRowLastColumn="0"/>
            </w:pPr>
          </w:p>
        </w:tc>
        <w:tc>
          <w:tcPr>
            <w:tcW w:w="1332" w:type="dxa"/>
          </w:tcPr>
          <w:p w:rsidR="00153CD7" w:rsidRDefault="00153CD7" w:rsidP="006402FF">
            <w:pPr>
              <w:cnfStyle w:val="000000100000" w:firstRow="0" w:lastRow="0" w:firstColumn="0" w:lastColumn="0" w:oddVBand="0" w:evenVBand="0" w:oddHBand="1" w:evenHBand="0" w:firstRowFirstColumn="0" w:firstRowLastColumn="0" w:lastRowFirstColumn="0" w:lastRowLastColumn="0"/>
            </w:pPr>
          </w:p>
        </w:tc>
        <w:tc>
          <w:tcPr>
            <w:tcW w:w="1142" w:type="dxa"/>
          </w:tcPr>
          <w:p w:rsidR="00153CD7" w:rsidRDefault="006402FF" w:rsidP="0015575B">
            <w:pPr>
              <w:cnfStyle w:val="000000100000" w:firstRow="0" w:lastRow="0" w:firstColumn="0" w:lastColumn="0" w:oddVBand="0" w:evenVBand="0" w:oddHBand="1" w:evenHBand="0" w:firstRowFirstColumn="0" w:firstRowLastColumn="0" w:lastRowFirstColumn="0" w:lastRowLastColumn="0"/>
            </w:pPr>
            <w:r>
              <w:t>Step 3</w:t>
            </w:r>
          </w:p>
        </w:tc>
        <w:tc>
          <w:tcPr>
            <w:tcW w:w="1332" w:type="dxa"/>
          </w:tcPr>
          <w:p w:rsidR="006402FF" w:rsidRDefault="006402FF" w:rsidP="006402FF">
            <w:pPr>
              <w:cnfStyle w:val="000000100000" w:firstRow="0" w:lastRow="0" w:firstColumn="0" w:lastColumn="0" w:oddVBand="0" w:evenVBand="0" w:oddHBand="1" w:evenHBand="0" w:firstRowFirstColumn="0" w:firstRowLastColumn="0" w:lastRowFirstColumn="0" w:lastRowLastColumn="0"/>
            </w:pPr>
            <w:r>
              <w:t>Insert Valid User</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Id and Wrong</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Password. And</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Click on Login</w:t>
            </w:r>
          </w:p>
          <w:p w:rsidR="00153CD7" w:rsidRDefault="006402FF" w:rsidP="006402FF">
            <w:pPr>
              <w:cnfStyle w:val="000000100000" w:firstRow="0" w:lastRow="0" w:firstColumn="0" w:lastColumn="0" w:oddVBand="0" w:evenVBand="0" w:oddHBand="1" w:evenHBand="0" w:firstRowFirstColumn="0" w:firstRowLastColumn="0" w:lastRowFirstColumn="0" w:lastRowLastColumn="0"/>
            </w:pPr>
            <w:r>
              <w:t>Button.</w:t>
            </w:r>
          </w:p>
          <w:p w:rsidR="00CD5C2E" w:rsidRDefault="00CD5C2E" w:rsidP="006402FF">
            <w:pPr>
              <w:cnfStyle w:val="000000100000" w:firstRow="0" w:lastRow="0" w:firstColumn="0" w:lastColumn="0" w:oddVBand="0" w:evenVBand="0" w:oddHBand="1" w:evenHBand="0" w:firstRowFirstColumn="0" w:firstRowLastColumn="0" w:lastRowFirstColumn="0" w:lastRowLastColumn="0"/>
            </w:pPr>
          </w:p>
        </w:tc>
        <w:tc>
          <w:tcPr>
            <w:tcW w:w="1180" w:type="dxa"/>
          </w:tcPr>
          <w:p w:rsidR="006402FF" w:rsidRDefault="006402FF" w:rsidP="006402FF">
            <w:pPr>
              <w:cnfStyle w:val="000000100000" w:firstRow="0" w:lastRow="0" w:firstColumn="0" w:lastColumn="0" w:oddVBand="0" w:evenVBand="0" w:oddHBand="1" w:evenHBand="0" w:firstRowFirstColumn="0" w:firstRowLastColumn="0" w:lastRowFirstColumn="0" w:lastRowLastColumn="0"/>
            </w:pPr>
            <w:r>
              <w:t>SMS will</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proofErr w:type="gramStart"/>
            <w:r>
              <w:t>display</w:t>
            </w:r>
            <w:proofErr w:type="gramEnd"/>
            <w:r>
              <w:t xml:space="preserve"> error</w:t>
            </w:r>
            <w:r w:rsidR="00CD5C2E">
              <w:t xml:space="preserve"> </w:t>
            </w:r>
            <w:r>
              <w:t>message. And</w:t>
            </w:r>
          </w:p>
          <w:p w:rsidR="00153CD7" w:rsidRDefault="006402FF" w:rsidP="006402FF">
            <w:pPr>
              <w:cnfStyle w:val="000000100000" w:firstRow="0" w:lastRow="0" w:firstColumn="0" w:lastColumn="0" w:oddVBand="0" w:evenVBand="0" w:oddHBand="1" w:evenHBand="0" w:firstRowFirstColumn="0" w:firstRowLastColumn="0" w:lastRowFirstColumn="0" w:lastRowLastColumn="0"/>
            </w:pPr>
            <w:r>
              <w:t>Failed to Login.</w:t>
            </w:r>
          </w:p>
        </w:tc>
        <w:tc>
          <w:tcPr>
            <w:tcW w:w="1152" w:type="dxa"/>
          </w:tcPr>
          <w:p w:rsidR="00153CD7" w:rsidRDefault="00957890" w:rsidP="006402FF">
            <w:pPr>
              <w:cnfStyle w:val="000000100000" w:firstRow="0" w:lastRow="0" w:firstColumn="0" w:lastColumn="0" w:oddVBand="0" w:evenVBand="0" w:oddHBand="1" w:evenHBand="0" w:firstRowFirstColumn="0" w:firstRowLastColumn="0" w:lastRowFirstColumn="0" w:lastRowLastColumn="0"/>
            </w:pPr>
            <w:r>
              <w:t>Susmita</w:t>
            </w:r>
          </w:p>
        </w:tc>
      </w:tr>
      <w:tr w:rsidR="006402FF" w:rsidTr="00CD5C2E">
        <w:tc>
          <w:tcPr>
            <w:cnfStyle w:val="001000000000" w:firstRow="0" w:lastRow="0" w:firstColumn="1" w:lastColumn="0" w:oddVBand="0" w:evenVBand="0" w:oddHBand="0" w:evenHBand="0" w:firstRowFirstColumn="0" w:firstRowLastColumn="0" w:lastRowFirstColumn="0" w:lastRowLastColumn="0"/>
            <w:tcW w:w="1129" w:type="dxa"/>
          </w:tcPr>
          <w:p w:rsidR="006402FF" w:rsidRDefault="00957890" w:rsidP="0015575B">
            <w:r>
              <w:t>SMS – 004</w:t>
            </w:r>
          </w:p>
        </w:tc>
        <w:tc>
          <w:tcPr>
            <w:tcW w:w="1179" w:type="dxa"/>
          </w:tcPr>
          <w:p w:rsidR="006402FF" w:rsidRDefault="006402FF" w:rsidP="00153CD7">
            <w:pPr>
              <w:cnfStyle w:val="000000000000" w:firstRow="0" w:lastRow="0" w:firstColumn="0" w:lastColumn="0" w:oddVBand="0" w:evenVBand="0" w:oddHBand="0" w:evenHBand="0" w:firstRowFirstColumn="0" w:firstRowLastColumn="0" w:lastRowFirstColumn="0" w:lastRowLastColumn="0"/>
            </w:pPr>
          </w:p>
        </w:tc>
        <w:tc>
          <w:tcPr>
            <w:tcW w:w="1130" w:type="dxa"/>
          </w:tcPr>
          <w:p w:rsidR="006402FF" w:rsidRDefault="006402FF" w:rsidP="0015575B">
            <w:pPr>
              <w:cnfStyle w:val="000000000000" w:firstRow="0" w:lastRow="0" w:firstColumn="0" w:lastColumn="0" w:oddVBand="0" w:evenVBand="0" w:oddHBand="0" w:evenHBand="0" w:firstRowFirstColumn="0" w:firstRowLastColumn="0" w:lastRowFirstColumn="0" w:lastRowLastColumn="0"/>
            </w:pPr>
          </w:p>
        </w:tc>
        <w:tc>
          <w:tcPr>
            <w:tcW w:w="1332" w:type="dxa"/>
          </w:tcPr>
          <w:p w:rsidR="006402FF" w:rsidRDefault="006402FF" w:rsidP="006402FF">
            <w:pPr>
              <w:cnfStyle w:val="000000000000" w:firstRow="0" w:lastRow="0" w:firstColumn="0" w:lastColumn="0" w:oddVBand="0" w:evenVBand="0" w:oddHBand="0" w:evenHBand="0" w:firstRowFirstColumn="0" w:firstRowLastColumn="0" w:lastRowFirstColumn="0" w:lastRowLastColumn="0"/>
            </w:pPr>
          </w:p>
        </w:tc>
        <w:tc>
          <w:tcPr>
            <w:tcW w:w="1142" w:type="dxa"/>
          </w:tcPr>
          <w:p w:rsidR="006402FF" w:rsidRDefault="006402FF" w:rsidP="0015575B">
            <w:pPr>
              <w:cnfStyle w:val="000000000000" w:firstRow="0" w:lastRow="0" w:firstColumn="0" w:lastColumn="0" w:oddVBand="0" w:evenVBand="0" w:oddHBand="0" w:evenHBand="0" w:firstRowFirstColumn="0" w:firstRowLastColumn="0" w:lastRowFirstColumn="0" w:lastRowLastColumn="0"/>
            </w:pPr>
            <w:r>
              <w:t>Step 4</w:t>
            </w:r>
          </w:p>
        </w:tc>
        <w:tc>
          <w:tcPr>
            <w:tcW w:w="1332" w:type="dxa"/>
          </w:tcPr>
          <w:p w:rsidR="006402FF" w:rsidRDefault="006402FF" w:rsidP="006402FF">
            <w:pPr>
              <w:cnfStyle w:val="000000000000" w:firstRow="0" w:lastRow="0" w:firstColumn="0" w:lastColumn="0" w:oddVBand="0" w:evenVBand="0" w:oddHBand="0" w:evenHBand="0" w:firstRowFirstColumn="0" w:firstRowLastColumn="0" w:lastRowFirstColumn="0" w:lastRowLastColumn="0"/>
            </w:pPr>
            <w:r>
              <w:t>Insert Nothing</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r>
              <w:t>in User Id and</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r>
              <w:t>Password fields.</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r>
              <w:t>And Click on Login</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r>
              <w:t>Button.</w:t>
            </w:r>
          </w:p>
          <w:p w:rsidR="00CD5C2E" w:rsidRDefault="00CD5C2E" w:rsidP="006402FF">
            <w:pPr>
              <w:cnfStyle w:val="000000000000" w:firstRow="0" w:lastRow="0" w:firstColumn="0" w:lastColumn="0" w:oddVBand="0" w:evenVBand="0" w:oddHBand="0" w:evenHBand="0" w:firstRowFirstColumn="0" w:firstRowLastColumn="0" w:lastRowFirstColumn="0" w:lastRowLastColumn="0"/>
            </w:pPr>
          </w:p>
          <w:p w:rsidR="00CD5C2E" w:rsidRDefault="00CD5C2E" w:rsidP="006402FF">
            <w:pPr>
              <w:cnfStyle w:val="000000000000" w:firstRow="0" w:lastRow="0" w:firstColumn="0" w:lastColumn="0" w:oddVBand="0" w:evenVBand="0" w:oddHBand="0" w:evenHBand="0" w:firstRowFirstColumn="0" w:firstRowLastColumn="0" w:lastRowFirstColumn="0" w:lastRowLastColumn="0"/>
            </w:pPr>
          </w:p>
        </w:tc>
        <w:tc>
          <w:tcPr>
            <w:tcW w:w="1180" w:type="dxa"/>
          </w:tcPr>
          <w:p w:rsidR="006402FF" w:rsidRDefault="006402FF" w:rsidP="006402FF">
            <w:pPr>
              <w:cnfStyle w:val="000000000000" w:firstRow="0" w:lastRow="0" w:firstColumn="0" w:lastColumn="0" w:oddVBand="0" w:evenVBand="0" w:oddHBand="0" w:evenHBand="0" w:firstRowFirstColumn="0" w:firstRowLastColumn="0" w:lastRowFirstColumn="0" w:lastRowLastColumn="0"/>
            </w:pPr>
            <w:r>
              <w:t>SMS will</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r>
              <w:t>display error</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proofErr w:type="gramStart"/>
            <w:r>
              <w:t>message</w:t>
            </w:r>
            <w:proofErr w:type="gramEnd"/>
            <w:r>
              <w:t>. And</w:t>
            </w:r>
          </w:p>
          <w:p w:rsidR="006402FF" w:rsidRDefault="006402FF" w:rsidP="006402FF">
            <w:pPr>
              <w:cnfStyle w:val="000000000000" w:firstRow="0" w:lastRow="0" w:firstColumn="0" w:lastColumn="0" w:oddVBand="0" w:evenVBand="0" w:oddHBand="0" w:evenHBand="0" w:firstRowFirstColumn="0" w:firstRowLastColumn="0" w:lastRowFirstColumn="0" w:lastRowLastColumn="0"/>
            </w:pPr>
            <w:r>
              <w:t>Failed to Login.</w:t>
            </w:r>
          </w:p>
        </w:tc>
        <w:tc>
          <w:tcPr>
            <w:tcW w:w="1152" w:type="dxa"/>
          </w:tcPr>
          <w:p w:rsidR="006402FF" w:rsidRDefault="00957890" w:rsidP="006402FF">
            <w:pPr>
              <w:cnfStyle w:val="000000000000" w:firstRow="0" w:lastRow="0" w:firstColumn="0" w:lastColumn="0" w:oddVBand="0" w:evenVBand="0" w:oddHBand="0" w:evenHBand="0" w:firstRowFirstColumn="0" w:firstRowLastColumn="0" w:lastRowFirstColumn="0" w:lastRowLastColumn="0"/>
            </w:pPr>
            <w:r>
              <w:t>Susmita</w:t>
            </w:r>
          </w:p>
        </w:tc>
      </w:tr>
      <w:tr w:rsidR="006402FF" w:rsidTr="00CD5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6402FF" w:rsidRDefault="00957890" w:rsidP="0015575B">
            <w:r>
              <w:t>SMS – 005</w:t>
            </w:r>
          </w:p>
        </w:tc>
        <w:tc>
          <w:tcPr>
            <w:tcW w:w="1179" w:type="dxa"/>
          </w:tcPr>
          <w:p w:rsidR="006402FF" w:rsidRDefault="006402FF" w:rsidP="00153CD7">
            <w:pPr>
              <w:cnfStyle w:val="000000100000" w:firstRow="0" w:lastRow="0" w:firstColumn="0" w:lastColumn="0" w:oddVBand="0" w:evenVBand="0" w:oddHBand="1" w:evenHBand="0" w:firstRowFirstColumn="0" w:firstRowLastColumn="0" w:lastRowFirstColumn="0" w:lastRowLastColumn="0"/>
            </w:pPr>
          </w:p>
        </w:tc>
        <w:tc>
          <w:tcPr>
            <w:tcW w:w="1130" w:type="dxa"/>
          </w:tcPr>
          <w:p w:rsidR="006402FF" w:rsidRDefault="006402FF" w:rsidP="0015575B">
            <w:pPr>
              <w:cnfStyle w:val="000000100000" w:firstRow="0" w:lastRow="0" w:firstColumn="0" w:lastColumn="0" w:oddVBand="0" w:evenVBand="0" w:oddHBand="1" w:evenHBand="0" w:firstRowFirstColumn="0" w:firstRowLastColumn="0" w:lastRowFirstColumn="0" w:lastRowLastColumn="0"/>
            </w:pPr>
          </w:p>
        </w:tc>
        <w:tc>
          <w:tcPr>
            <w:tcW w:w="1332" w:type="dxa"/>
          </w:tcPr>
          <w:p w:rsidR="006402FF" w:rsidRDefault="006402FF" w:rsidP="006402FF">
            <w:pPr>
              <w:cnfStyle w:val="000000100000" w:firstRow="0" w:lastRow="0" w:firstColumn="0" w:lastColumn="0" w:oddVBand="0" w:evenVBand="0" w:oddHBand="1" w:evenHBand="0" w:firstRowFirstColumn="0" w:firstRowLastColumn="0" w:lastRowFirstColumn="0" w:lastRowLastColumn="0"/>
            </w:pPr>
          </w:p>
        </w:tc>
        <w:tc>
          <w:tcPr>
            <w:tcW w:w="1142" w:type="dxa"/>
          </w:tcPr>
          <w:p w:rsidR="006402FF" w:rsidRDefault="006402FF" w:rsidP="0015575B">
            <w:pPr>
              <w:cnfStyle w:val="000000100000" w:firstRow="0" w:lastRow="0" w:firstColumn="0" w:lastColumn="0" w:oddVBand="0" w:evenVBand="0" w:oddHBand="1" w:evenHBand="0" w:firstRowFirstColumn="0" w:firstRowLastColumn="0" w:lastRowFirstColumn="0" w:lastRowLastColumn="0"/>
            </w:pPr>
            <w:r>
              <w:t>Step 5</w:t>
            </w:r>
          </w:p>
        </w:tc>
        <w:tc>
          <w:tcPr>
            <w:tcW w:w="1332" w:type="dxa"/>
          </w:tcPr>
          <w:p w:rsidR="006402FF" w:rsidRDefault="006402FF" w:rsidP="006402FF">
            <w:pPr>
              <w:cnfStyle w:val="000000100000" w:firstRow="0" w:lastRow="0" w:firstColumn="0" w:lastColumn="0" w:oddVBand="0" w:evenVBand="0" w:oddHBand="1" w:evenHBand="0" w:firstRowFirstColumn="0" w:firstRowLastColumn="0" w:lastRowFirstColumn="0" w:lastRowLastColumn="0"/>
            </w:pPr>
            <w:r>
              <w:t>Insert Nothing in</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User Id and insert</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r>
              <w:t>Valid Password</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proofErr w:type="gramStart"/>
            <w:r>
              <w:t>fields</w:t>
            </w:r>
            <w:proofErr w:type="gramEnd"/>
            <w:r>
              <w:t>. And Click</w:t>
            </w:r>
          </w:p>
          <w:p w:rsidR="006402FF" w:rsidRDefault="006402FF" w:rsidP="006402FF">
            <w:pPr>
              <w:cnfStyle w:val="000000100000" w:firstRow="0" w:lastRow="0" w:firstColumn="0" w:lastColumn="0" w:oddVBand="0" w:evenVBand="0" w:oddHBand="1" w:evenHBand="0" w:firstRowFirstColumn="0" w:firstRowLastColumn="0" w:lastRowFirstColumn="0" w:lastRowLastColumn="0"/>
            </w:pPr>
            <w:proofErr w:type="gramStart"/>
            <w:r>
              <w:t>on</w:t>
            </w:r>
            <w:proofErr w:type="gramEnd"/>
            <w:r>
              <w:t xml:space="preserve"> Login Button.</w:t>
            </w:r>
          </w:p>
          <w:p w:rsidR="00CD5C2E" w:rsidRDefault="00CD5C2E" w:rsidP="006402FF">
            <w:pPr>
              <w:cnfStyle w:val="000000100000" w:firstRow="0" w:lastRow="0" w:firstColumn="0" w:lastColumn="0" w:oddVBand="0" w:evenVBand="0" w:oddHBand="1" w:evenHBand="0" w:firstRowFirstColumn="0" w:firstRowLastColumn="0" w:lastRowFirstColumn="0" w:lastRowLastColumn="0"/>
            </w:pPr>
          </w:p>
        </w:tc>
        <w:tc>
          <w:tcPr>
            <w:tcW w:w="1180" w:type="dxa"/>
          </w:tcPr>
          <w:p w:rsidR="00097289" w:rsidRDefault="00097289" w:rsidP="00097289">
            <w:pPr>
              <w:cnfStyle w:val="000000100000" w:firstRow="0" w:lastRow="0" w:firstColumn="0" w:lastColumn="0" w:oddVBand="0" w:evenVBand="0" w:oddHBand="1" w:evenHBand="0" w:firstRowFirstColumn="0" w:firstRowLastColumn="0" w:lastRowFirstColumn="0" w:lastRowLastColumn="0"/>
            </w:pPr>
            <w:r>
              <w:t>SMS will</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display error</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proofErr w:type="gramStart"/>
            <w:r>
              <w:t>message</w:t>
            </w:r>
            <w:proofErr w:type="gramEnd"/>
            <w:r>
              <w:t>. And</w:t>
            </w:r>
          </w:p>
          <w:p w:rsidR="006402FF" w:rsidRDefault="00097289" w:rsidP="00097289">
            <w:pPr>
              <w:cnfStyle w:val="000000100000" w:firstRow="0" w:lastRow="0" w:firstColumn="0" w:lastColumn="0" w:oddVBand="0" w:evenVBand="0" w:oddHBand="1" w:evenHBand="0" w:firstRowFirstColumn="0" w:firstRowLastColumn="0" w:lastRowFirstColumn="0" w:lastRowLastColumn="0"/>
            </w:pPr>
            <w:r>
              <w:t>Failed to Login.</w:t>
            </w:r>
          </w:p>
        </w:tc>
        <w:tc>
          <w:tcPr>
            <w:tcW w:w="1152" w:type="dxa"/>
          </w:tcPr>
          <w:p w:rsidR="006402FF" w:rsidRDefault="00957890" w:rsidP="006402FF">
            <w:pPr>
              <w:cnfStyle w:val="000000100000" w:firstRow="0" w:lastRow="0" w:firstColumn="0" w:lastColumn="0" w:oddVBand="0" w:evenVBand="0" w:oddHBand="1" w:evenHBand="0" w:firstRowFirstColumn="0" w:firstRowLastColumn="0" w:lastRowFirstColumn="0" w:lastRowLastColumn="0"/>
            </w:pPr>
            <w:r>
              <w:t>Susmita</w:t>
            </w:r>
          </w:p>
        </w:tc>
      </w:tr>
      <w:tr w:rsidR="00097289" w:rsidTr="00CD5C2E">
        <w:tc>
          <w:tcPr>
            <w:cnfStyle w:val="001000000000" w:firstRow="0" w:lastRow="0" w:firstColumn="1" w:lastColumn="0" w:oddVBand="0" w:evenVBand="0" w:oddHBand="0" w:evenHBand="0" w:firstRowFirstColumn="0" w:firstRowLastColumn="0" w:lastRowFirstColumn="0" w:lastRowLastColumn="0"/>
            <w:tcW w:w="1129" w:type="dxa"/>
          </w:tcPr>
          <w:p w:rsidR="00097289" w:rsidRDefault="00957890" w:rsidP="0015575B">
            <w:r>
              <w:t>SMS – 006</w:t>
            </w:r>
          </w:p>
        </w:tc>
        <w:tc>
          <w:tcPr>
            <w:tcW w:w="1179" w:type="dxa"/>
          </w:tcPr>
          <w:p w:rsidR="00097289" w:rsidRDefault="00097289" w:rsidP="00153CD7">
            <w:pPr>
              <w:cnfStyle w:val="000000000000" w:firstRow="0" w:lastRow="0" w:firstColumn="0" w:lastColumn="0" w:oddVBand="0" w:evenVBand="0" w:oddHBand="0" w:evenHBand="0" w:firstRowFirstColumn="0" w:firstRowLastColumn="0" w:lastRowFirstColumn="0" w:lastRowLastColumn="0"/>
            </w:pPr>
          </w:p>
        </w:tc>
        <w:tc>
          <w:tcPr>
            <w:tcW w:w="1130" w:type="dxa"/>
          </w:tcPr>
          <w:p w:rsidR="00097289" w:rsidRDefault="00097289" w:rsidP="0015575B">
            <w:pPr>
              <w:cnfStyle w:val="000000000000" w:firstRow="0" w:lastRow="0" w:firstColumn="0" w:lastColumn="0" w:oddVBand="0" w:evenVBand="0" w:oddHBand="0" w:evenHBand="0" w:firstRowFirstColumn="0" w:firstRowLastColumn="0" w:lastRowFirstColumn="0" w:lastRowLastColumn="0"/>
            </w:pPr>
          </w:p>
        </w:tc>
        <w:tc>
          <w:tcPr>
            <w:tcW w:w="1332" w:type="dxa"/>
          </w:tcPr>
          <w:p w:rsidR="00097289" w:rsidRDefault="00097289" w:rsidP="006402FF">
            <w:pPr>
              <w:cnfStyle w:val="000000000000" w:firstRow="0" w:lastRow="0" w:firstColumn="0" w:lastColumn="0" w:oddVBand="0" w:evenVBand="0" w:oddHBand="0" w:evenHBand="0" w:firstRowFirstColumn="0" w:firstRowLastColumn="0" w:lastRowFirstColumn="0" w:lastRowLastColumn="0"/>
            </w:pPr>
          </w:p>
        </w:tc>
        <w:tc>
          <w:tcPr>
            <w:tcW w:w="1142" w:type="dxa"/>
          </w:tcPr>
          <w:p w:rsidR="00097289" w:rsidRDefault="00097289" w:rsidP="0015575B">
            <w:pPr>
              <w:cnfStyle w:val="000000000000" w:firstRow="0" w:lastRow="0" w:firstColumn="0" w:lastColumn="0" w:oddVBand="0" w:evenVBand="0" w:oddHBand="0" w:evenHBand="0" w:firstRowFirstColumn="0" w:firstRowLastColumn="0" w:lastRowFirstColumn="0" w:lastRowLastColumn="0"/>
            </w:pPr>
            <w:r>
              <w:t>Step 6</w:t>
            </w:r>
          </w:p>
        </w:tc>
        <w:tc>
          <w:tcPr>
            <w:tcW w:w="1332" w:type="dxa"/>
          </w:tcPr>
          <w:p w:rsidR="00097289" w:rsidRDefault="00097289" w:rsidP="00097289">
            <w:pPr>
              <w:cnfStyle w:val="000000000000" w:firstRow="0" w:lastRow="0" w:firstColumn="0" w:lastColumn="0" w:oddVBand="0" w:evenVBand="0" w:oddHBand="0" w:evenHBand="0" w:firstRowFirstColumn="0" w:firstRowLastColumn="0" w:lastRowFirstColumn="0" w:lastRowLastColumn="0"/>
            </w:pPr>
            <w:r>
              <w:t>Insert Nothing</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lastRenderedPageBreak/>
              <w:t>in Password and</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insert Valid User</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Id fields. And Click</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proofErr w:type="gramStart"/>
            <w:r>
              <w:t>on</w:t>
            </w:r>
            <w:proofErr w:type="gramEnd"/>
            <w:r>
              <w:t xml:space="preserve"> Login Button.</w:t>
            </w:r>
          </w:p>
          <w:p w:rsidR="00CD5C2E" w:rsidRDefault="00CD5C2E" w:rsidP="00097289">
            <w:pPr>
              <w:cnfStyle w:val="000000000000" w:firstRow="0" w:lastRow="0" w:firstColumn="0" w:lastColumn="0" w:oddVBand="0" w:evenVBand="0" w:oddHBand="0" w:evenHBand="0" w:firstRowFirstColumn="0" w:firstRowLastColumn="0" w:lastRowFirstColumn="0" w:lastRowLastColumn="0"/>
            </w:pPr>
          </w:p>
        </w:tc>
        <w:tc>
          <w:tcPr>
            <w:tcW w:w="1180" w:type="dxa"/>
          </w:tcPr>
          <w:p w:rsidR="00097289" w:rsidRDefault="00097289" w:rsidP="00097289">
            <w:pPr>
              <w:cnfStyle w:val="000000000000" w:firstRow="0" w:lastRow="0" w:firstColumn="0" w:lastColumn="0" w:oddVBand="0" w:evenVBand="0" w:oddHBand="0" w:evenHBand="0" w:firstRowFirstColumn="0" w:firstRowLastColumn="0" w:lastRowFirstColumn="0" w:lastRowLastColumn="0"/>
            </w:pPr>
            <w:r>
              <w:lastRenderedPageBreak/>
              <w:t>SMS will</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 xml:space="preserve">display </w:t>
            </w:r>
            <w:r>
              <w:lastRenderedPageBreak/>
              <w:t>error</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proofErr w:type="gramStart"/>
            <w:r>
              <w:t>message</w:t>
            </w:r>
            <w:proofErr w:type="gramEnd"/>
            <w:r>
              <w:t>. And</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Failed to Login.</w:t>
            </w:r>
          </w:p>
        </w:tc>
        <w:tc>
          <w:tcPr>
            <w:tcW w:w="1152" w:type="dxa"/>
          </w:tcPr>
          <w:p w:rsidR="00097289" w:rsidRDefault="00957890" w:rsidP="006402FF">
            <w:pPr>
              <w:cnfStyle w:val="000000000000" w:firstRow="0" w:lastRow="0" w:firstColumn="0" w:lastColumn="0" w:oddVBand="0" w:evenVBand="0" w:oddHBand="0" w:evenHBand="0" w:firstRowFirstColumn="0" w:firstRowLastColumn="0" w:lastRowFirstColumn="0" w:lastRowLastColumn="0"/>
            </w:pPr>
            <w:r>
              <w:lastRenderedPageBreak/>
              <w:t>Susmita</w:t>
            </w:r>
          </w:p>
        </w:tc>
      </w:tr>
      <w:tr w:rsidR="00097289" w:rsidTr="00CD5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97289" w:rsidRDefault="00957890" w:rsidP="0015575B">
            <w:r>
              <w:lastRenderedPageBreak/>
              <w:t>SMS – 007</w:t>
            </w:r>
          </w:p>
        </w:tc>
        <w:tc>
          <w:tcPr>
            <w:tcW w:w="1179" w:type="dxa"/>
          </w:tcPr>
          <w:p w:rsidR="00097289" w:rsidRDefault="00097289" w:rsidP="00153CD7">
            <w:pPr>
              <w:cnfStyle w:val="000000100000" w:firstRow="0" w:lastRow="0" w:firstColumn="0" w:lastColumn="0" w:oddVBand="0" w:evenVBand="0" w:oddHBand="1" w:evenHBand="0" w:firstRowFirstColumn="0" w:firstRowLastColumn="0" w:lastRowFirstColumn="0" w:lastRowLastColumn="0"/>
            </w:pPr>
          </w:p>
        </w:tc>
        <w:tc>
          <w:tcPr>
            <w:tcW w:w="1130" w:type="dxa"/>
          </w:tcPr>
          <w:p w:rsidR="00097289" w:rsidRDefault="00097289" w:rsidP="0015575B">
            <w:pPr>
              <w:cnfStyle w:val="000000100000" w:firstRow="0" w:lastRow="0" w:firstColumn="0" w:lastColumn="0" w:oddVBand="0" w:evenVBand="0" w:oddHBand="1" w:evenHBand="0" w:firstRowFirstColumn="0" w:firstRowLastColumn="0" w:lastRowFirstColumn="0" w:lastRowLastColumn="0"/>
            </w:pPr>
          </w:p>
        </w:tc>
        <w:tc>
          <w:tcPr>
            <w:tcW w:w="1332" w:type="dxa"/>
          </w:tcPr>
          <w:p w:rsidR="00097289" w:rsidRDefault="00097289" w:rsidP="006402FF">
            <w:pPr>
              <w:cnfStyle w:val="000000100000" w:firstRow="0" w:lastRow="0" w:firstColumn="0" w:lastColumn="0" w:oddVBand="0" w:evenVBand="0" w:oddHBand="1" w:evenHBand="0" w:firstRowFirstColumn="0" w:firstRowLastColumn="0" w:lastRowFirstColumn="0" w:lastRowLastColumn="0"/>
            </w:pPr>
          </w:p>
        </w:tc>
        <w:tc>
          <w:tcPr>
            <w:tcW w:w="1142" w:type="dxa"/>
          </w:tcPr>
          <w:p w:rsidR="00097289" w:rsidRDefault="00097289" w:rsidP="0015575B">
            <w:pPr>
              <w:cnfStyle w:val="000000100000" w:firstRow="0" w:lastRow="0" w:firstColumn="0" w:lastColumn="0" w:oddVBand="0" w:evenVBand="0" w:oddHBand="1" w:evenHBand="0" w:firstRowFirstColumn="0" w:firstRowLastColumn="0" w:lastRowFirstColumn="0" w:lastRowLastColumn="0"/>
            </w:pPr>
            <w:r>
              <w:t>Step 7</w:t>
            </w:r>
          </w:p>
        </w:tc>
        <w:tc>
          <w:tcPr>
            <w:tcW w:w="1332" w:type="dxa"/>
          </w:tcPr>
          <w:p w:rsidR="00097289" w:rsidRDefault="00097289" w:rsidP="00097289">
            <w:pPr>
              <w:cnfStyle w:val="000000100000" w:firstRow="0" w:lastRow="0" w:firstColumn="0" w:lastColumn="0" w:oddVBand="0" w:evenVBand="0" w:oddHBand="1" w:evenHBand="0" w:firstRowFirstColumn="0" w:firstRowLastColumn="0" w:lastRowFirstColumn="0" w:lastRowLastColumn="0"/>
            </w:pPr>
            <w:r>
              <w:t>Insert Nothing in</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User Id and insert</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invalid Password</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proofErr w:type="gramStart"/>
            <w:r>
              <w:t>fields</w:t>
            </w:r>
            <w:proofErr w:type="gramEnd"/>
            <w:r>
              <w:t>. And Click</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proofErr w:type="gramStart"/>
            <w:r>
              <w:t>on</w:t>
            </w:r>
            <w:proofErr w:type="gramEnd"/>
            <w:r>
              <w:t xml:space="preserve"> Login Button.</w:t>
            </w:r>
          </w:p>
          <w:p w:rsidR="00CD5C2E" w:rsidRDefault="00CD5C2E" w:rsidP="00097289">
            <w:pPr>
              <w:cnfStyle w:val="000000100000" w:firstRow="0" w:lastRow="0" w:firstColumn="0" w:lastColumn="0" w:oddVBand="0" w:evenVBand="0" w:oddHBand="1" w:evenHBand="0" w:firstRowFirstColumn="0" w:firstRowLastColumn="0" w:lastRowFirstColumn="0" w:lastRowLastColumn="0"/>
            </w:pPr>
          </w:p>
        </w:tc>
        <w:tc>
          <w:tcPr>
            <w:tcW w:w="1180" w:type="dxa"/>
          </w:tcPr>
          <w:p w:rsidR="00097289" w:rsidRDefault="00097289" w:rsidP="00097289">
            <w:pPr>
              <w:cnfStyle w:val="000000100000" w:firstRow="0" w:lastRow="0" w:firstColumn="0" w:lastColumn="0" w:oddVBand="0" w:evenVBand="0" w:oddHBand="1" w:evenHBand="0" w:firstRowFirstColumn="0" w:firstRowLastColumn="0" w:lastRowFirstColumn="0" w:lastRowLastColumn="0"/>
            </w:pPr>
            <w:r>
              <w:t>SMS will</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display error</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proofErr w:type="gramStart"/>
            <w:r>
              <w:t>message</w:t>
            </w:r>
            <w:proofErr w:type="gramEnd"/>
            <w:r>
              <w:t>. And</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Failed to Login.</w:t>
            </w:r>
          </w:p>
        </w:tc>
        <w:tc>
          <w:tcPr>
            <w:tcW w:w="1152" w:type="dxa"/>
          </w:tcPr>
          <w:p w:rsidR="00097289" w:rsidRDefault="00957890" w:rsidP="006402FF">
            <w:pPr>
              <w:cnfStyle w:val="000000100000" w:firstRow="0" w:lastRow="0" w:firstColumn="0" w:lastColumn="0" w:oddVBand="0" w:evenVBand="0" w:oddHBand="1" w:evenHBand="0" w:firstRowFirstColumn="0" w:firstRowLastColumn="0" w:lastRowFirstColumn="0" w:lastRowLastColumn="0"/>
            </w:pPr>
            <w:r>
              <w:t>Susmita</w:t>
            </w:r>
          </w:p>
        </w:tc>
      </w:tr>
    </w:tbl>
    <w:p w:rsidR="007974F0" w:rsidRDefault="007974F0" w:rsidP="00032C33">
      <w:pPr>
        <w:pStyle w:val="Heading3"/>
      </w:pPr>
      <w:bookmarkStart w:id="42" w:name="_Toc346626351"/>
      <w:r>
        <w:t>SYSTEM TEST CASES</w:t>
      </w:r>
      <w:bookmarkEnd w:id="42"/>
    </w:p>
    <w:p w:rsidR="00153CD7" w:rsidRPr="00153CD7" w:rsidRDefault="00153CD7" w:rsidP="00153CD7"/>
    <w:tbl>
      <w:tblPr>
        <w:tblStyle w:val="MediumGrid3-Accent1"/>
        <w:tblW w:w="0" w:type="auto"/>
        <w:tblLook w:val="04A0" w:firstRow="1" w:lastRow="0" w:firstColumn="1" w:lastColumn="0" w:noHBand="0" w:noVBand="1"/>
      </w:tblPr>
      <w:tblGrid>
        <w:gridCol w:w="1081"/>
        <w:gridCol w:w="1199"/>
        <w:gridCol w:w="1173"/>
        <w:gridCol w:w="1332"/>
        <w:gridCol w:w="1103"/>
        <w:gridCol w:w="1332"/>
        <w:gridCol w:w="1233"/>
        <w:gridCol w:w="1123"/>
      </w:tblGrid>
      <w:tr w:rsidR="0022340E" w:rsidTr="00B33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153CD7" w:rsidRDefault="00153CD7" w:rsidP="00496565">
            <w:r>
              <w:t>TEST CASE ID</w:t>
            </w:r>
          </w:p>
        </w:tc>
        <w:tc>
          <w:tcPr>
            <w:tcW w:w="1199" w:type="dxa"/>
          </w:tcPr>
          <w:p w:rsidR="00153CD7" w:rsidRDefault="00153CD7" w:rsidP="00496565">
            <w:pPr>
              <w:cnfStyle w:val="100000000000" w:firstRow="1" w:lastRow="0" w:firstColumn="0" w:lastColumn="0" w:oddVBand="0" w:evenVBand="0" w:oddHBand="0" w:evenHBand="0" w:firstRowFirstColumn="0" w:firstRowLastColumn="0" w:lastRowFirstColumn="0" w:lastRowLastColumn="0"/>
            </w:pPr>
            <w:r>
              <w:t>TEST NAME</w:t>
            </w:r>
          </w:p>
        </w:tc>
        <w:tc>
          <w:tcPr>
            <w:tcW w:w="1133" w:type="dxa"/>
          </w:tcPr>
          <w:p w:rsidR="00153CD7" w:rsidRDefault="00153CD7" w:rsidP="00496565">
            <w:pPr>
              <w:cnfStyle w:val="100000000000" w:firstRow="1" w:lastRow="0" w:firstColumn="0" w:lastColumn="0" w:oddVBand="0" w:evenVBand="0" w:oddHBand="0" w:evenHBand="0" w:firstRowFirstColumn="0" w:firstRowLastColumn="0" w:lastRowFirstColumn="0" w:lastRowLastColumn="0"/>
            </w:pPr>
            <w:r>
              <w:t>TEST ITEM</w:t>
            </w:r>
          </w:p>
        </w:tc>
        <w:tc>
          <w:tcPr>
            <w:tcW w:w="1332" w:type="dxa"/>
          </w:tcPr>
          <w:p w:rsidR="00153CD7" w:rsidRDefault="00153CD7" w:rsidP="00496565">
            <w:pPr>
              <w:cnfStyle w:val="100000000000" w:firstRow="1" w:lastRow="0" w:firstColumn="0" w:lastColumn="0" w:oddVBand="0" w:evenVBand="0" w:oddHBand="0" w:evenHBand="0" w:firstRowFirstColumn="0" w:firstRowLastColumn="0" w:lastRowFirstColumn="0" w:lastRowLastColumn="0"/>
            </w:pPr>
            <w:r>
              <w:t>TEST DESCRIPTION</w:t>
            </w:r>
          </w:p>
        </w:tc>
        <w:tc>
          <w:tcPr>
            <w:tcW w:w="1117" w:type="dxa"/>
          </w:tcPr>
          <w:p w:rsidR="00153CD7" w:rsidRDefault="00153CD7" w:rsidP="00496565">
            <w:pPr>
              <w:cnfStyle w:val="100000000000" w:firstRow="1" w:lastRow="0" w:firstColumn="0" w:lastColumn="0" w:oddVBand="0" w:evenVBand="0" w:oddHBand="0" w:evenHBand="0" w:firstRowFirstColumn="0" w:firstRowLastColumn="0" w:lastRowFirstColumn="0" w:lastRowLastColumn="0"/>
            </w:pPr>
            <w:r>
              <w:t>STEP NAME</w:t>
            </w:r>
          </w:p>
        </w:tc>
        <w:tc>
          <w:tcPr>
            <w:tcW w:w="1332" w:type="dxa"/>
          </w:tcPr>
          <w:p w:rsidR="00153CD7" w:rsidRDefault="00153CD7" w:rsidP="00496565">
            <w:pPr>
              <w:cnfStyle w:val="100000000000" w:firstRow="1" w:lastRow="0" w:firstColumn="0" w:lastColumn="0" w:oddVBand="0" w:evenVBand="0" w:oddHBand="0" w:evenHBand="0" w:firstRowFirstColumn="0" w:firstRowLastColumn="0" w:lastRowFirstColumn="0" w:lastRowLastColumn="0"/>
            </w:pPr>
            <w:r>
              <w:t>DESCRIPTION</w:t>
            </w:r>
          </w:p>
        </w:tc>
        <w:tc>
          <w:tcPr>
            <w:tcW w:w="1233" w:type="dxa"/>
          </w:tcPr>
          <w:p w:rsidR="00153CD7" w:rsidRDefault="00153CD7" w:rsidP="00496565">
            <w:pPr>
              <w:cnfStyle w:val="100000000000" w:firstRow="1" w:lastRow="0" w:firstColumn="0" w:lastColumn="0" w:oddVBand="0" w:evenVBand="0" w:oddHBand="0" w:evenHBand="0" w:firstRowFirstColumn="0" w:firstRowLastColumn="0" w:lastRowFirstColumn="0" w:lastRowLastColumn="0"/>
            </w:pPr>
            <w:r>
              <w:t>EXPECTED RESULT</w:t>
            </w:r>
          </w:p>
        </w:tc>
        <w:tc>
          <w:tcPr>
            <w:tcW w:w="1133" w:type="dxa"/>
          </w:tcPr>
          <w:p w:rsidR="00153CD7" w:rsidRDefault="00153CD7" w:rsidP="00496565">
            <w:pPr>
              <w:cnfStyle w:val="100000000000" w:firstRow="1" w:lastRow="0" w:firstColumn="0" w:lastColumn="0" w:oddVBand="0" w:evenVBand="0" w:oddHBand="0" w:evenHBand="0" w:firstRowFirstColumn="0" w:firstRowLastColumn="0" w:lastRowFirstColumn="0" w:lastRowLastColumn="0"/>
            </w:pPr>
            <w:r>
              <w:t>TESTED BY</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153CD7" w:rsidRDefault="00957890" w:rsidP="00496565">
            <w:r>
              <w:t>SMS – 001</w:t>
            </w:r>
          </w:p>
        </w:tc>
        <w:tc>
          <w:tcPr>
            <w:tcW w:w="1199" w:type="dxa"/>
          </w:tcPr>
          <w:p w:rsidR="00153CD7" w:rsidRDefault="00153CD7" w:rsidP="00496565">
            <w:pPr>
              <w:cnfStyle w:val="000000100000" w:firstRow="0" w:lastRow="0" w:firstColumn="0" w:lastColumn="0" w:oddVBand="0" w:evenVBand="0" w:oddHBand="1" w:evenHBand="0" w:firstRowFirstColumn="0" w:firstRowLastColumn="0" w:lastRowFirstColumn="0" w:lastRowLastColumn="0"/>
            </w:pPr>
            <w:r>
              <w:t>Check Login</w:t>
            </w:r>
          </w:p>
        </w:tc>
        <w:tc>
          <w:tcPr>
            <w:tcW w:w="1133" w:type="dxa"/>
          </w:tcPr>
          <w:p w:rsidR="00153CD7" w:rsidRDefault="00153CD7" w:rsidP="00496565">
            <w:pPr>
              <w:cnfStyle w:val="000000100000" w:firstRow="0" w:lastRow="0" w:firstColumn="0" w:lastColumn="0" w:oddVBand="0" w:evenVBand="0" w:oddHBand="1" w:evenHBand="0" w:firstRowFirstColumn="0" w:firstRowLastColumn="0" w:lastRowFirstColumn="0" w:lastRowLastColumn="0"/>
            </w:pPr>
            <w:r>
              <w:t>Login</w:t>
            </w:r>
          </w:p>
        </w:tc>
        <w:tc>
          <w:tcPr>
            <w:tcW w:w="1332" w:type="dxa"/>
          </w:tcPr>
          <w:p w:rsidR="00153CD7" w:rsidRDefault="00153CD7" w:rsidP="00496565">
            <w:pPr>
              <w:cnfStyle w:val="000000100000" w:firstRow="0" w:lastRow="0" w:firstColumn="0" w:lastColumn="0" w:oddVBand="0" w:evenVBand="0" w:oddHBand="1" w:evenHBand="0" w:firstRowFirstColumn="0" w:firstRowLastColumn="0" w:lastRowFirstColumn="0" w:lastRowLastColumn="0"/>
            </w:pPr>
            <w:r>
              <w:t>It is to check that Login works properly.</w:t>
            </w:r>
          </w:p>
        </w:tc>
        <w:tc>
          <w:tcPr>
            <w:tcW w:w="1117" w:type="dxa"/>
          </w:tcPr>
          <w:p w:rsidR="00153CD7" w:rsidRDefault="00153CD7" w:rsidP="00496565">
            <w:pPr>
              <w:cnfStyle w:val="000000100000" w:firstRow="0" w:lastRow="0" w:firstColumn="0" w:lastColumn="0" w:oddVBand="0" w:evenVBand="0" w:oddHBand="1" w:evenHBand="0" w:firstRowFirstColumn="0" w:firstRowLastColumn="0" w:lastRowFirstColumn="0" w:lastRowLastColumn="0"/>
            </w:pPr>
            <w:r>
              <w:t>Step1</w:t>
            </w:r>
          </w:p>
        </w:tc>
        <w:tc>
          <w:tcPr>
            <w:tcW w:w="1332" w:type="dxa"/>
          </w:tcPr>
          <w:p w:rsidR="00097289" w:rsidRDefault="00097289" w:rsidP="00097289">
            <w:pPr>
              <w:cnfStyle w:val="000000100000" w:firstRow="0" w:lastRow="0" w:firstColumn="0" w:lastColumn="0" w:oddVBand="0" w:evenVBand="0" w:oddHBand="1" w:evenHBand="0" w:firstRowFirstColumn="0" w:firstRowLastColumn="0" w:lastRowFirstColumn="0" w:lastRowLastColumn="0"/>
            </w:pPr>
            <w:r>
              <w:t>Click on Login</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button after</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inserting invalid</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User id and</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password from</w:t>
            </w:r>
          </w:p>
          <w:p w:rsidR="00153CD7" w:rsidRDefault="00097289" w:rsidP="00097289">
            <w:pPr>
              <w:cnfStyle w:val="000000100000" w:firstRow="0" w:lastRow="0" w:firstColumn="0" w:lastColumn="0" w:oddVBand="0" w:evenVBand="0" w:oddHBand="1" w:evenHBand="0" w:firstRowFirstColumn="0" w:firstRowLastColumn="0" w:lastRowFirstColumn="0" w:lastRowLastColumn="0"/>
            </w:pPr>
            <w:r>
              <w:t>DNBSN.</w:t>
            </w:r>
          </w:p>
          <w:p w:rsidR="00CD5C2E" w:rsidRDefault="00CD5C2E" w:rsidP="00097289">
            <w:pPr>
              <w:cnfStyle w:val="000000100000" w:firstRow="0" w:lastRow="0" w:firstColumn="0" w:lastColumn="0" w:oddVBand="0" w:evenVBand="0" w:oddHBand="1" w:evenHBand="0" w:firstRowFirstColumn="0" w:firstRowLastColumn="0" w:lastRowFirstColumn="0" w:lastRowLastColumn="0"/>
            </w:pPr>
          </w:p>
        </w:tc>
        <w:tc>
          <w:tcPr>
            <w:tcW w:w="1233" w:type="dxa"/>
          </w:tcPr>
          <w:p w:rsidR="00097289" w:rsidRDefault="00097289" w:rsidP="00097289">
            <w:pPr>
              <w:cnfStyle w:val="000000100000" w:firstRow="0" w:lastRow="0" w:firstColumn="0" w:lastColumn="0" w:oddVBand="0" w:evenVBand="0" w:oddHBand="1" w:evenHBand="0" w:firstRowFirstColumn="0" w:firstRowLastColumn="0" w:lastRowFirstColumn="0" w:lastRowLastColumn="0"/>
            </w:pPr>
            <w:r>
              <w:t>Login failed</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proofErr w:type="gramStart"/>
            <w:r>
              <w:t>to</w:t>
            </w:r>
            <w:proofErr w:type="gramEnd"/>
            <w:r>
              <w:t xml:space="preserve"> SMS.</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And can’t able</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to use the</w:t>
            </w:r>
          </w:p>
          <w:p w:rsidR="00153CD7" w:rsidRDefault="00097289" w:rsidP="00097289">
            <w:pPr>
              <w:cnfStyle w:val="000000100000" w:firstRow="0" w:lastRow="0" w:firstColumn="0" w:lastColumn="0" w:oddVBand="0" w:evenVBand="0" w:oddHBand="1" w:evenHBand="0" w:firstRowFirstColumn="0" w:firstRowLastColumn="0" w:lastRowFirstColumn="0" w:lastRowLastColumn="0"/>
            </w:pPr>
            <w:proofErr w:type="gramStart"/>
            <w:r>
              <w:t>feature</w:t>
            </w:r>
            <w:proofErr w:type="gramEnd"/>
            <w:r>
              <w:t>.</w:t>
            </w:r>
          </w:p>
        </w:tc>
        <w:tc>
          <w:tcPr>
            <w:tcW w:w="1133" w:type="dxa"/>
          </w:tcPr>
          <w:p w:rsidR="00153CD7"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097289" w:rsidRDefault="00957890" w:rsidP="00496565">
            <w:r>
              <w:t>SMS – 002</w:t>
            </w:r>
          </w:p>
        </w:tc>
        <w:tc>
          <w:tcPr>
            <w:tcW w:w="1199" w:type="dxa"/>
          </w:tcPr>
          <w:p w:rsidR="00097289" w:rsidRDefault="00097289" w:rsidP="00496565">
            <w:pPr>
              <w:cnfStyle w:val="000000000000" w:firstRow="0" w:lastRow="0" w:firstColumn="0" w:lastColumn="0" w:oddVBand="0" w:evenVBand="0" w:oddHBand="0" w:evenHBand="0" w:firstRowFirstColumn="0" w:firstRowLastColumn="0" w:lastRowFirstColumn="0" w:lastRowLastColumn="0"/>
            </w:pPr>
          </w:p>
        </w:tc>
        <w:tc>
          <w:tcPr>
            <w:tcW w:w="1133" w:type="dxa"/>
          </w:tcPr>
          <w:p w:rsidR="00097289" w:rsidRDefault="00097289" w:rsidP="00496565">
            <w:pPr>
              <w:cnfStyle w:val="000000000000" w:firstRow="0" w:lastRow="0" w:firstColumn="0" w:lastColumn="0" w:oddVBand="0" w:evenVBand="0" w:oddHBand="0" w:evenHBand="0" w:firstRowFirstColumn="0" w:firstRowLastColumn="0" w:lastRowFirstColumn="0" w:lastRowLastColumn="0"/>
            </w:pPr>
          </w:p>
        </w:tc>
        <w:tc>
          <w:tcPr>
            <w:tcW w:w="1332" w:type="dxa"/>
          </w:tcPr>
          <w:p w:rsidR="00097289" w:rsidRDefault="00097289" w:rsidP="00496565">
            <w:pPr>
              <w:cnfStyle w:val="000000000000" w:firstRow="0" w:lastRow="0" w:firstColumn="0" w:lastColumn="0" w:oddVBand="0" w:evenVBand="0" w:oddHBand="0" w:evenHBand="0" w:firstRowFirstColumn="0" w:firstRowLastColumn="0" w:lastRowFirstColumn="0" w:lastRowLastColumn="0"/>
            </w:pPr>
          </w:p>
        </w:tc>
        <w:tc>
          <w:tcPr>
            <w:tcW w:w="1117" w:type="dxa"/>
          </w:tcPr>
          <w:p w:rsidR="00097289" w:rsidRDefault="00097289" w:rsidP="00496565">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097289" w:rsidRDefault="00097289" w:rsidP="00097289">
            <w:pPr>
              <w:cnfStyle w:val="000000000000" w:firstRow="0" w:lastRow="0" w:firstColumn="0" w:lastColumn="0" w:oddVBand="0" w:evenVBand="0" w:oddHBand="0" w:evenHBand="0" w:firstRowFirstColumn="0" w:firstRowLastColumn="0" w:lastRowFirstColumn="0" w:lastRowLastColumn="0"/>
            </w:pPr>
            <w:r>
              <w:t>Click on Login</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button after</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inserting valid</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User id and</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password from</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SMS.</w:t>
            </w:r>
          </w:p>
          <w:p w:rsidR="00CD5C2E" w:rsidRDefault="00CD5C2E" w:rsidP="00097289">
            <w:pPr>
              <w:cnfStyle w:val="000000000000" w:firstRow="0" w:lastRow="0" w:firstColumn="0" w:lastColumn="0" w:oddVBand="0" w:evenVBand="0" w:oddHBand="0" w:evenHBand="0" w:firstRowFirstColumn="0" w:firstRowLastColumn="0" w:lastRowFirstColumn="0" w:lastRowLastColumn="0"/>
            </w:pPr>
          </w:p>
        </w:tc>
        <w:tc>
          <w:tcPr>
            <w:tcW w:w="1233" w:type="dxa"/>
          </w:tcPr>
          <w:p w:rsidR="00097289" w:rsidRDefault="00097289" w:rsidP="00097289">
            <w:pPr>
              <w:cnfStyle w:val="000000000000" w:firstRow="0" w:lastRow="0" w:firstColumn="0" w:lastColumn="0" w:oddVBand="0" w:evenVBand="0" w:oddHBand="0" w:evenHBand="0" w:firstRowFirstColumn="0" w:firstRowLastColumn="0" w:lastRowFirstColumn="0" w:lastRowLastColumn="0"/>
            </w:pPr>
            <w:r>
              <w:t>Successfully</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Login to</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SMS. And</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r>
              <w:t>can able to use</w:t>
            </w:r>
          </w:p>
          <w:p w:rsidR="00097289" w:rsidRDefault="00097289" w:rsidP="00097289">
            <w:pPr>
              <w:cnfStyle w:val="000000000000" w:firstRow="0" w:lastRow="0" w:firstColumn="0" w:lastColumn="0" w:oddVBand="0" w:evenVBand="0" w:oddHBand="0" w:evenHBand="0" w:firstRowFirstColumn="0" w:firstRowLastColumn="0" w:lastRowFirstColumn="0" w:lastRowLastColumn="0"/>
            </w:pPr>
            <w:proofErr w:type="gramStart"/>
            <w:r>
              <w:t>the</w:t>
            </w:r>
            <w:proofErr w:type="gramEnd"/>
            <w:r>
              <w:t xml:space="preserve"> feature.</w:t>
            </w:r>
          </w:p>
        </w:tc>
        <w:tc>
          <w:tcPr>
            <w:tcW w:w="1133" w:type="dxa"/>
          </w:tcPr>
          <w:p w:rsidR="00097289"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097289" w:rsidRDefault="00957890" w:rsidP="00496565">
            <w:r>
              <w:t>SMS – 003</w:t>
            </w:r>
          </w:p>
        </w:tc>
        <w:tc>
          <w:tcPr>
            <w:tcW w:w="1199" w:type="dxa"/>
          </w:tcPr>
          <w:p w:rsidR="00097289" w:rsidRDefault="00097289" w:rsidP="00097289">
            <w:pPr>
              <w:cnfStyle w:val="000000100000" w:firstRow="0" w:lastRow="0" w:firstColumn="0" w:lastColumn="0" w:oddVBand="0" w:evenVBand="0" w:oddHBand="1" w:evenHBand="0" w:firstRowFirstColumn="0" w:firstRowLastColumn="0" w:lastRowFirstColumn="0" w:lastRowLastColumn="0"/>
            </w:pPr>
            <w:r>
              <w:t>Check</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Successful</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Registration</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for New</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SMS</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Student.</w:t>
            </w:r>
          </w:p>
        </w:tc>
        <w:tc>
          <w:tcPr>
            <w:tcW w:w="1133" w:type="dxa"/>
          </w:tcPr>
          <w:p w:rsidR="00097289" w:rsidRDefault="00B3714E" w:rsidP="00496565">
            <w:pPr>
              <w:cnfStyle w:val="000000100000" w:firstRow="0" w:lastRow="0" w:firstColumn="0" w:lastColumn="0" w:oddVBand="0" w:evenVBand="0" w:oddHBand="1" w:evenHBand="0" w:firstRowFirstColumn="0" w:firstRowLastColumn="0" w:lastRowFirstColumn="0" w:lastRowLastColumn="0"/>
            </w:pPr>
            <w:r>
              <w:t>Admission</w:t>
            </w:r>
          </w:p>
        </w:tc>
        <w:tc>
          <w:tcPr>
            <w:tcW w:w="1332" w:type="dxa"/>
          </w:tcPr>
          <w:p w:rsidR="00097289" w:rsidRDefault="00097289" w:rsidP="00097289">
            <w:pPr>
              <w:cnfStyle w:val="000000100000" w:firstRow="0" w:lastRow="0" w:firstColumn="0" w:lastColumn="0" w:oddVBand="0" w:evenVBand="0" w:oddHBand="1" w:evenHBand="0" w:firstRowFirstColumn="0" w:firstRowLastColumn="0" w:lastRowFirstColumn="0" w:lastRowLastColumn="0"/>
            </w:pPr>
            <w:r>
              <w:t>The</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purpose</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of this test</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is to verify</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that the</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all new</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lastRenderedPageBreak/>
              <w:t>connection could be</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creating</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new</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Account</w:t>
            </w:r>
          </w:p>
          <w:p w:rsidR="00097289" w:rsidRDefault="00097289" w:rsidP="00097289">
            <w:pPr>
              <w:cnfStyle w:val="000000100000" w:firstRow="0" w:lastRow="0" w:firstColumn="0" w:lastColumn="0" w:oddVBand="0" w:evenVBand="0" w:oddHBand="1" w:evenHBand="0" w:firstRowFirstColumn="0" w:firstRowLastColumn="0" w:lastRowFirstColumn="0" w:lastRowLastColumn="0"/>
            </w:pPr>
            <w:r>
              <w:t>By</w:t>
            </w:r>
          </w:p>
          <w:p w:rsidR="00097289" w:rsidRDefault="00097289" w:rsidP="00B3714E">
            <w:pPr>
              <w:cnfStyle w:val="000000100000" w:firstRow="0" w:lastRow="0" w:firstColumn="0" w:lastColumn="0" w:oddVBand="0" w:evenVBand="0" w:oddHBand="1" w:evenHBand="0" w:firstRowFirstColumn="0" w:firstRowLastColumn="0" w:lastRowFirstColumn="0" w:lastRowLastColumn="0"/>
            </w:pPr>
            <w:r>
              <w:t>Registration.</w:t>
            </w:r>
          </w:p>
          <w:p w:rsidR="00CD5C2E" w:rsidRDefault="00CD5C2E" w:rsidP="00B3714E">
            <w:pPr>
              <w:cnfStyle w:val="000000100000" w:firstRow="0" w:lastRow="0" w:firstColumn="0" w:lastColumn="0" w:oddVBand="0" w:evenVBand="0" w:oddHBand="1" w:evenHBand="0" w:firstRowFirstColumn="0" w:firstRowLastColumn="0" w:lastRowFirstColumn="0" w:lastRowLastColumn="0"/>
            </w:pPr>
          </w:p>
        </w:tc>
        <w:tc>
          <w:tcPr>
            <w:tcW w:w="1117" w:type="dxa"/>
          </w:tcPr>
          <w:p w:rsidR="00097289" w:rsidRDefault="00097289" w:rsidP="00496565">
            <w:pPr>
              <w:cnfStyle w:val="000000100000" w:firstRow="0" w:lastRow="0" w:firstColumn="0" w:lastColumn="0" w:oddVBand="0" w:evenVBand="0" w:oddHBand="1" w:evenHBand="0" w:firstRowFirstColumn="0" w:firstRowLastColumn="0" w:lastRowFirstColumn="0" w:lastRowLastColumn="0"/>
            </w:pPr>
            <w:r>
              <w:lastRenderedPageBreak/>
              <w:t>Step 1</w:t>
            </w:r>
          </w:p>
        </w:tc>
        <w:tc>
          <w:tcPr>
            <w:tcW w:w="1332" w:type="dxa"/>
          </w:tcPr>
          <w:p w:rsidR="00982DC5" w:rsidRDefault="00982DC5" w:rsidP="00982DC5">
            <w:pPr>
              <w:cnfStyle w:val="000000100000" w:firstRow="0" w:lastRow="0" w:firstColumn="0" w:lastColumn="0" w:oddVBand="0" w:evenVBand="0" w:oddHBand="1" w:evenHBand="0" w:firstRowFirstColumn="0" w:firstRowLastColumn="0" w:lastRowFirstColumn="0" w:lastRowLastColumn="0"/>
            </w:pPr>
            <w:r>
              <w:t>Click on</w:t>
            </w:r>
          </w:p>
          <w:p w:rsidR="00097289" w:rsidRDefault="00982DC5" w:rsidP="00982DC5">
            <w:pPr>
              <w:cnfStyle w:val="000000100000" w:firstRow="0" w:lastRow="0" w:firstColumn="0" w:lastColumn="0" w:oddVBand="0" w:evenVBand="0" w:oddHBand="1" w:evenHBand="0" w:firstRowFirstColumn="0" w:firstRowLastColumn="0" w:lastRowFirstColumn="0" w:lastRowLastColumn="0"/>
            </w:pPr>
            <w:r>
              <w:t>Admission button.</w:t>
            </w:r>
          </w:p>
        </w:tc>
        <w:tc>
          <w:tcPr>
            <w:tcW w:w="1233" w:type="dxa"/>
          </w:tcPr>
          <w:p w:rsidR="00097289" w:rsidRDefault="00982DC5" w:rsidP="00982DC5">
            <w:pPr>
              <w:cnfStyle w:val="000000100000" w:firstRow="0" w:lastRow="0" w:firstColumn="0" w:lastColumn="0" w:oddVBand="0" w:evenVBand="0" w:oddHBand="1" w:evenHBand="0" w:firstRowFirstColumn="0" w:firstRowLastColumn="0" w:lastRowFirstColumn="0" w:lastRowLastColumn="0"/>
            </w:pPr>
            <w:r>
              <w:t>New Admission window opened.</w:t>
            </w:r>
          </w:p>
        </w:tc>
        <w:tc>
          <w:tcPr>
            <w:tcW w:w="1133" w:type="dxa"/>
          </w:tcPr>
          <w:p w:rsidR="00097289"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982DC5" w:rsidRDefault="00957890" w:rsidP="00496565">
            <w:r>
              <w:lastRenderedPageBreak/>
              <w:t>SMS – 004</w:t>
            </w:r>
          </w:p>
        </w:tc>
        <w:tc>
          <w:tcPr>
            <w:tcW w:w="1199" w:type="dxa"/>
          </w:tcPr>
          <w:p w:rsidR="00982DC5" w:rsidRDefault="00982DC5" w:rsidP="00097289">
            <w:pPr>
              <w:cnfStyle w:val="000000000000" w:firstRow="0" w:lastRow="0" w:firstColumn="0" w:lastColumn="0" w:oddVBand="0" w:evenVBand="0" w:oddHBand="0" w:evenHBand="0" w:firstRowFirstColumn="0" w:firstRowLastColumn="0" w:lastRowFirstColumn="0" w:lastRowLastColumn="0"/>
            </w:pPr>
          </w:p>
        </w:tc>
        <w:tc>
          <w:tcPr>
            <w:tcW w:w="1133" w:type="dxa"/>
          </w:tcPr>
          <w:p w:rsidR="00982DC5" w:rsidRDefault="00CD5C2E" w:rsidP="00496565">
            <w:pPr>
              <w:cnfStyle w:val="000000000000" w:firstRow="0" w:lastRow="0" w:firstColumn="0" w:lastColumn="0" w:oddVBand="0" w:evenVBand="0" w:oddHBand="0" w:evenHBand="0" w:firstRowFirstColumn="0" w:firstRowLastColumn="0" w:lastRowFirstColumn="0" w:lastRowLastColumn="0"/>
            </w:pPr>
            <w:r>
              <w:t>Submit</w:t>
            </w:r>
          </w:p>
        </w:tc>
        <w:tc>
          <w:tcPr>
            <w:tcW w:w="1332" w:type="dxa"/>
          </w:tcPr>
          <w:p w:rsidR="00982DC5" w:rsidRDefault="00982DC5" w:rsidP="00097289">
            <w:pPr>
              <w:cnfStyle w:val="000000000000" w:firstRow="0" w:lastRow="0" w:firstColumn="0" w:lastColumn="0" w:oddVBand="0" w:evenVBand="0" w:oddHBand="0" w:evenHBand="0" w:firstRowFirstColumn="0" w:firstRowLastColumn="0" w:lastRowFirstColumn="0" w:lastRowLastColumn="0"/>
            </w:pPr>
          </w:p>
        </w:tc>
        <w:tc>
          <w:tcPr>
            <w:tcW w:w="1117" w:type="dxa"/>
          </w:tcPr>
          <w:p w:rsidR="00982DC5" w:rsidRDefault="00982DC5" w:rsidP="00496565">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982DC5" w:rsidRDefault="00982DC5" w:rsidP="00982DC5">
            <w:pPr>
              <w:cnfStyle w:val="000000000000" w:firstRow="0" w:lastRow="0" w:firstColumn="0" w:lastColumn="0" w:oddVBand="0" w:evenVBand="0" w:oddHBand="0" w:evenHBand="0" w:firstRowFirstColumn="0" w:firstRowLastColumn="0" w:lastRowFirstColumn="0" w:lastRowLastColumn="0"/>
            </w:pPr>
            <w:r>
              <w:t>Click on</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Submit</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button after</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inserting invalid</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information from</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SMS.</w:t>
            </w:r>
          </w:p>
          <w:p w:rsidR="00CD5C2E" w:rsidRDefault="00CD5C2E" w:rsidP="00982DC5">
            <w:pPr>
              <w:cnfStyle w:val="000000000000" w:firstRow="0" w:lastRow="0" w:firstColumn="0" w:lastColumn="0" w:oddVBand="0" w:evenVBand="0" w:oddHBand="0" w:evenHBand="0" w:firstRowFirstColumn="0" w:firstRowLastColumn="0" w:lastRowFirstColumn="0" w:lastRowLastColumn="0"/>
            </w:pPr>
          </w:p>
        </w:tc>
        <w:tc>
          <w:tcPr>
            <w:tcW w:w="1233" w:type="dxa"/>
          </w:tcPr>
          <w:p w:rsidR="00982DC5" w:rsidRDefault="00982DC5" w:rsidP="00982DC5">
            <w:pPr>
              <w:cnfStyle w:val="000000000000" w:firstRow="0" w:lastRow="0" w:firstColumn="0" w:lastColumn="0" w:oddVBand="0" w:evenVBand="0" w:oddHBand="0" w:evenHBand="0" w:firstRowFirstColumn="0" w:firstRowLastColumn="0" w:lastRowFirstColumn="0" w:lastRowLastColumn="0"/>
            </w:pPr>
            <w:r>
              <w:t>Registration</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failed to</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SMS. And</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proofErr w:type="gramStart"/>
            <w:r>
              <w:t>can’t</w:t>
            </w:r>
            <w:proofErr w:type="gramEnd"/>
            <w:r>
              <w:t xml:space="preserve"> able to use the feature.</w:t>
            </w:r>
          </w:p>
        </w:tc>
        <w:tc>
          <w:tcPr>
            <w:tcW w:w="1133" w:type="dxa"/>
          </w:tcPr>
          <w:p w:rsidR="00982DC5"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982DC5" w:rsidRDefault="00957890" w:rsidP="00496565">
            <w:r>
              <w:t>SMS – 005</w:t>
            </w:r>
          </w:p>
        </w:tc>
        <w:tc>
          <w:tcPr>
            <w:tcW w:w="1199" w:type="dxa"/>
          </w:tcPr>
          <w:p w:rsidR="00982DC5" w:rsidRDefault="00982DC5" w:rsidP="00097289">
            <w:pPr>
              <w:cnfStyle w:val="000000100000" w:firstRow="0" w:lastRow="0" w:firstColumn="0" w:lastColumn="0" w:oddVBand="0" w:evenVBand="0" w:oddHBand="1" w:evenHBand="0" w:firstRowFirstColumn="0" w:firstRowLastColumn="0" w:lastRowFirstColumn="0" w:lastRowLastColumn="0"/>
            </w:pPr>
          </w:p>
        </w:tc>
        <w:tc>
          <w:tcPr>
            <w:tcW w:w="1133" w:type="dxa"/>
          </w:tcPr>
          <w:p w:rsidR="00982DC5" w:rsidRDefault="00982DC5" w:rsidP="00496565">
            <w:pPr>
              <w:cnfStyle w:val="000000100000" w:firstRow="0" w:lastRow="0" w:firstColumn="0" w:lastColumn="0" w:oddVBand="0" w:evenVBand="0" w:oddHBand="1" w:evenHBand="0" w:firstRowFirstColumn="0" w:firstRowLastColumn="0" w:lastRowFirstColumn="0" w:lastRowLastColumn="0"/>
            </w:pPr>
          </w:p>
        </w:tc>
        <w:tc>
          <w:tcPr>
            <w:tcW w:w="1332" w:type="dxa"/>
          </w:tcPr>
          <w:p w:rsidR="00982DC5" w:rsidRDefault="00982DC5" w:rsidP="00097289">
            <w:pPr>
              <w:cnfStyle w:val="000000100000" w:firstRow="0" w:lastRow="0" w:firstColumn="0" w:lastColumn="0" w:oddVBand="0" w:evenVBand="0" w:oddHBand="1" w:evenHBand="0" w:firstRowFirstColumn="0" w:firstRowLastColumn="0" w:lastRowFirstColumn="0" w:lastRowLastColumn="0"/>
            </w:pPr>
          </w:p>
        </w:tc>
        <w:tc>
          <w:tcPr>
            <w:tcW w:w="1117" w:type="dxa"/>
          </w:tcPr>
          <w:p w:rsidR="00982DC5" w:rsidRDefault="00982DC5" w:rsidP="00496565">
            <w:pPr>
              <w:cnfStyle w:val="000000100000" w:firstRow="0" w:lastRow="0" w:firstColumn="0" w:lastColumn="0" w:oddVBand="0" w:evenVBand="0" w:oddHBand="1" w:evenHBand="0" w:firstRowFirstColumn="0" w:firstRowLastColumn="0" w:lastRowFirstColumn="0" w:lastRowLastColumn="0"/>
            </w:pPr>
            <w:r>
              <w:t>Step 3</w:t>
            </w:r>
          </w:p>
        </w:tc>
        <w:tc>
          <w:tcPr>
            <w:tcW w:w="1332" w:type="dxa"/>
          </w:tcPr>
          <w:p w:rsidR="00982DC5" w:rsidRDefault="00982DC5" w:rsidP="00982DC5">
            <w:pPr>
              <w:cnfStyle w:val="000000100000" w:firstRow="0" w:lastRow="0" w:firstColumn="0" w:lastColumn="0" w:oddVBand="0" w:evenVBand="0" w:oddHBand="1" w:evenHBand="0" w:firstRowFirstColumn="0" w:firstRowLastColumn="0" w:lastRowFirstColumn="0" w:lastRowLastColumn="0"/>
            </w:pPr>
            <w:r>
              <w:t>Click on</w:t>
            </w:r>
          </w:p>
          <w:p w:rsidR="00982DC5" w:rsidRDefault="00CD5C2E" w:rsidP="00982DC5">
            <w:pPr>
              <w:cnfStyle w:val="000000100000" w:firstRow="0" w:lastRow="0" w:firstColumn="0" w:lastColumn="0" w:oddVBand="0" w:evenVBand="0" w:oddHBand="1" w:evenHBand="0" w:firstRowFirstColumn="0" w:firstRowLastColumn="0" w:lastRowFirstColumn="0" w:lastRowLastColumn="0"/>
            </w:pPr>
            <w:r>
              <w:t>Submit</w:t>
            </w:r>
          </w:p>
          <w:p w:rsidR="00982DC5" w:rsidRDefault="00982DC5" w:rsidP="00982DC5">
            <w:pPr>
              <w:cnfStyle w:val="000000100000" w:firstRow="0" w:lastRow="0" w:firstColumn="0" w:lastColumn="0" w:oddVBand="0" w:evenVBand="0" w:oddHBand="1" w:evenHBand="0" w:firstRowFirstColumn="0" w:firstRowLastColumn="0" w:lastRowFirstColumn="0" w:lastRowLastColumn="0"/>
            </w:pPr>
            <w:r>
              <w:t>button after</w:t>
            </w:r>
          </w:p>
          <w:p w:rsidR="00982DC5" w:rsidRDefault="00982DC5" w:rsidP="00982DC5">
            <w:pPr>
              <w:cnfStyle w:val="000000100000" w:firstRow="0" w:lastRow="0" w:firstColumn="0" w:lastColumn="0" w:oddVBand="0" w:evenVBand="0" w:oddHBand="1" w:evenHBand="0" w:firstRowFirstColumn="0" w:firstRowLastColumn="0" w:lastRowFirstColumn="0" w:lastRowLastColumn="0"/>
            </w:pPr>
            <w:r>
              <w:t>inserting valid</w:t>
            </w:r>
          </w:p>
          <w:p w:rsidR="00982DC5" w:rsidRDefault="00982DC5" w:rsidP="00982DC5">
            <w:pPr>
              <w:cnfStyle w:val="000000100000" w:firstRow="0" w:lastRow="0" w:firstColumn="0" w:lastColumn="0" w:oddVBand="0" w:evenVBand="0" w:oddHBand="1" w:evenHBand="0" w:firstRowFirstColumn="0" w:firstRowLastColumn="0" w:lastRowFirstColumn="0" w:lastRowLastColumn="0"/>
            </w:pPr>
            <w:r>
              <w:t>information from</w:t>
            </w:r>
          </w:p>
          <w:p w:rsidR="00982DC5" w:rsidRDefault="00982DC5" w:rsidP="00982DC5">
            <w:pPr>
              <w:cnfStyle w:val="000000100000" w:firstRow="0" w:lastRow="0" w:firstColumn="0" w:lastColumn="0" w:oddVBand="0" w:evenVBand="0" w:oddHBand="1" w:evenHBand="0" w:firstRowFirstColumn="0" w:firstRowLastColumn="0" w:lastRowFirstColumn="0" w:lastRowLastColumn="0"/>
            </w:pPr>
            <w:r>
              <w:t>SMS.</w:t>
            </w:r>
          </w:p>
          <w:p w:rsidR="00CD5C2E" w:rsidRDefault="00CD5C2E" w:rsidP="00982DC5">
            <w:pPr>
              <w:cnfStyle w:val="000000100000" w:firstRow="0" w:lastRow="0" w:firstColumn="0" w:lastColumn="0" w:oddVBand="0" w:evenVBand="0" w:oddHBand="1" w:evenHBand="0" w:firstRowFirstColumn="0" w:firstRowLastColumn="0" w:lastRowFirstColumn="0" w:lastRowLastColumn="0"/>
            </w:pPr>
          </w:p>
        </w:tc>
        <w:tc>
          <w:tcPr>
            <w:tcW w:w="1233" w:type="dxa"/>
          </w:tcPr>
          <w:p w:rsidR="00982DC5" w:rsidRDefault="00982DC5" w:rsidP="00982DC5">
            <w:pPr>
              <w:cnfStyle w:val="000000100000" w:firstRow="0" w:lastRow="0" w:firstColumn="0" w:lastColumn="0" w:oddVBand="0" w:evenVBand="0" w:oddHBand="1" w:evenHBand="0" w:firstRowFirstColumn="0" w:firstRowLastColumn="0" w:lastRowFirstColumn="0" w:lastRowLastColumn="0"/>
            </w:pPr>
            <w:r>
              <w:t>Registration</w:t>
            </w:r>
          </w:p>
          <w:p w:rsidR="00982DC5" w:rsidRDefault="00982DC5" w:rsidP="00982DC5">
            <w:pPr>
              <w:cnfStyle w:val="000000100000" w:firstRow="0" w:lastRow="0" w:firstColumn="0" w:lastColumn="0" w:oddVBand="0" w:evenVBand="0" w:oddHBand="1" w:evenHBand="0" w:firstRowFirstColumn="0" w:firstRowLastColumn="0" w:lastRowFirstColumn="0" w:lastRowLastColumn="0"/>
            </w:pPr>
            <w:r>
              <w:t>Successfully</w:t>
            </w:r>
          </w:p>
          <w:p w:rsidR="00982DC5" w:rsidRDefault="00982DC5" w:rsidP="00982DC5">
            <w:pPr>
              <w:cnfStyle w:val="000000100000" w:firstRow="0" w:lastRow="0" w:firstColumn="0" w:lastColumn="0" w:oddVBand="0" w:evenVBand="0" w:oddHBand="1" w:evenHBand="0" w:firstRowFirstColumn="0" w:firstRowLastColumn="0" w:lastRowFirstColumn="0" w:lastRowLastColumn="0"/>
            </w:pPr>
            <w:r>
              <w:t>done to</w:t>
            </w:r>
          </w:p>
          <w:p w:rsidR="00982DC5" w:rsidRDefault="00982DC5" w:rsidP="00982DC5">
            <w:pPr>
              <w:cnfStyle w:val="000000100000" w:firstRow="0" w:lastRow="0" w:firstColumn="0" w:lastColumn="0" w:oddVBand="0" w:evenVBand="0" w:oddHBand="1" w:evenHBand="0" w:firstRowFirstColumn="0" w:firstRowLastColumn="0" w:lastRowFirstColumn="0" w:lastRowLastColumn="0"/>
            </w:pPr>
            <w:r>
              <w:t>SMS.</w:t>
            </w:r>
          </w:p>
        </w:tc>
        <w:tc>
          <w:tcPr>
            <w:tcW w:w="1133" w:type="dxa"/>
          </w:tcPr>
          <w:p w:rsidR="00982DC5"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982DC5" w:rsidRDefault="00957890" w:rsidP="00496565">
            <w:r>
              <w:t>SMS – 006</w:t>
            </w:r>
          </w:p>
        </w:tc>
        <w:tc>
          <w:tcPr>
            <w:tcW w:w="1199" w:type="dxa"/>
          </w:tcPr>
          <w:p w:rsidR="00982DC5" w:rsidRDefault="00982DC5" w:rsidP="00097289">
            <w:pPr>
              <w:cnfStyle w:val="000000000000" w:firstRow="0" w:lastRow="0" w:firstColumn="0" w:lastColumn="0" w:oddVBand="0" w:evenVBand="0" w:oddHBand="0" w:evenHBand="0" w:firstRowFirstColumn="0" w:firstRowLastColumn="0" w:lastRowFirstColumn="0" w:lastRowLastColumn="0"/>
            </w:pPr>
          </w:p>
        </w:tc>
        <w:tc>
          <w:tcPr>
            <w:tcW w:w="1133" w:type="dxa"/>
          </w:tcPr>
          <w:p w:rsidR="00982DC5" w:rsidRDefault="00982DC5" w:rsidP="00496565">
            <w:pPr>
              <w:cnfStyle w:val="000000000000" w:firstRow="0" w:lastRow="0" w:firstColumn="0" w:lastColumn="0" w:oddVBand="0" w:evenVBand="0" w:oddHBand="0" w:evenHBand="0" w:firstRowFirstColumn="0" w:firstRowLastColumn="0" w:lastRowFirstColumn="0" w:lastRowLastColumn="0"/>
            </w:pPr>
          </w:p>
        </w:tc>
        <w:tc>
          <w:tcPr>
            <w:tcW w:w="1332" w:type="dxa"/>
          </w:tcPr>
          <w:p w:rsidR="00982DC5" w:rsidRDefault="00982DC5" w:rsidP="00097289">
            <w:pPr>
              <w:cnfStyle w:val="000000000000" w:firstRow="0" w:lastRow="0" w:firstColumn="0" w:lastColumn="0" w:oddVBand="0" w:evenVBand="0" w:oddHBand="0" w:evenHBand="0" w:firstRowFirstColumn="0" w:firstRowLastColumn="0" w:lastRowFirstColumn="0" w:lastRowLastColumn="0"/>
            </w:pPr>
          </w:p>
        </w:tc>
        <w:tc>
          <w:tcPr>
            <w:tcW w:w="1117" w:type="dxa"/>
          </w:tcPr>
          <w:p w:rsidR="00982DC5" w:rsidRDefault="00982DC5" w:rsidP="00496565">
            <w:pPr>
              <w:cnfStyle w:val="000000000000" w:firstRow="0" w:lastRow="0" w:firstColumn="0" w:lastColumn="0" w:oddVBand="0" w:evenVBand="0" w:oddHBand="0" w:evenHBand="0" w:firstRowFirstColumn="0" w:firstRowLastColumn="0" w:lastRowFirstColumn="0" w:lastRowLastColumn="0"/>
            </w:pPr>
            <w:r>
              <w:t>Step 4</w:t>
            </w:r>
          </w:p>
        </w:tc>
        <w:tc>
          <w:tcPr>
            <w:tcW w:w="1332" w:type="dxa"/>
          </w:tcPr>
          <w:p w:rsidR="00982DC5" w:rsidRDefault="00982DC5" w:rsidP="00982DC5">
            <w:pPr>
              <w:cnfStyle w:val="000000000000" w:firstRow="0" w:lastRow="0" w:firstColumn="0" w:lastColumn="0" w:oddVBand="0" w:evenVBand="0" w:oddHBand="0" w:evenHBand="0" w:firstRowFirstColumn="0" w:firstRowLastColumn="0" w:lastRowFirstColumn="0" w:lastRowLastColumn="0"/>
            </w:pPr>
            <w:r>
              <w:t>Click on Login</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button after</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inserting newly</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created valid User</w:t>
            </w:r>
          </w:p>
          <w:p w:rsidR="00982DC5" w:rsidRDefault="00982DC5" w:rsidP="00B3714E">
            <w:pPr>
              <w:cnfStyle w:val="000000000000" w:firstRow="0" w:lastRow="0" w:firstColumn="0" w:lastColumn="0" w:oddVBand="0" w:evenVBand="0" w:oddHBand="0" w:evenHBand="0" w:firstRowFirstColumn="0" w:firstRowLastColumn="0" w:lastRowFirstColumn="0" w:lastRowLastColumn="0"/>
            </w:pPr>
            <w:proofErr w:type="gramStart"/>
            <w:r>
              <w:t>id</w:t>
            </w:r>
            <w:proofErr w:type="gramEnd"/>
            <w:r>
              <w:t xml:space="preserve"> and password</w:t>
            </w:r>
            <w:r w:rsidR="00B3714E">
              <w:t xml:space="preserve"> </w:t>
            </w:r>
            <w:r>
              <w:t>from SMS.</w:t>
            </w:r>
          </w:p>
          <w:p w:rsidR="00CD5C2E" w:rsidRDefault="00CD5C2E" w:rsidP="00B3714E">
            <w:pPr>
              <w:cnfStyle w:val="000000000000" w:firstRow="0" w:lastRow="0" w:firstColumn="0" w:lastColumn="0" w:oddVBand="0" w:evenVBand="0" w:oddHBand="0" w:evenHBand="0" w:firstRowFirstColumn="0" w:firstRowLastColumn="0" w:lastRowFirstColumn="0" w:lastRowLastColumn="0"/>
            </w:pPr>
          </w:p>
        </w:tc>
        <w:tc>
          <w:tcPr>
            <w:tcW w:w="1233" w:type="dxa"/>
          </w:tcPr>
          <w:p w:rsidR="00982DC5" w:rsidRDefault="00982DC5" w:rsidP="00982DC5">
            <w:pPr>
              <w:cnfStyle w:val="000000000000" w:firstRow="0" w:lastRow="0" w:firstColumn="0" w:lastColumn="0" w:oddVBand="0" w:evenVBand="0" w:oddHBand="0" w:evenHBand="0" w:firstRowFirstColumn="0" w:firstRowLastColumn="0" w:lastRowFirstColumn="0" w:lastRowLastColumn="0"/>
            </w:pPr>
            <w:r>
              <w:t>Successfully</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Login to by</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new User Id</w:t>
            </w:r>
          </w:p>
          <w:p w:rsidR="00982DC5" w:rsidRDefault="00982DC5" w:rsidP="00982DC5">
            <w:pPr>
              <w:cnfStyle w:val="000000000000" w:firstRow="0" w:lastRow="0" w:firstColumn="0" w:lastColumn="0" w:oddVBand="0" w:evenVBand="0" w:oddHBand="0" w:evenHBand="0" w:firstRowFirstColumn="0" w:firstRowLastColumn="0" w:lastRowFirstColumn="0" w:lastRowLastColumn="0"/>
            </w:pPr>
            <w:r>
              <w:t>And password</w:t>
            </w:r>
          </w:p>
          <w:p w:rsidR="00982DC5" w:rsidRDefault="00982DC5" w:rsidP="00B3714E">
            <w:pPr>
              <w:cnfStyle w:val="000000000000" w:firstRow="0" w:lastRow="0" w:firstColumn="0" w:lastColumn="0" w:oddVBand="0" w:evenVBand="0" w:oddHBand="0" w:evenHBand="0" w:firstRowFirstColumn="0" w:firstRowLastColumn="0" w:lastRowFirstColumn="0" w:lastRowLastColumn="0"/>
            </w:pPr>
            <w:r>
              <w:t>SMS. And</w:t>
            </w:r>
            <w:r w:rsidR="00B3714E">
              <w:t xml:space="preserve"> </w:t>
            </w:r>
            <w:r>
              <w:t>can able to us</w:t>
            </w:r>
            <w:r w:rsidR="00B3714E">
              <w:t xml:space="preserve">e </w:t>
            </w:r>
            <w:r>
              <w:t>the feature.</w:t>
            </w:r>
          </w:p>
        </w:tc>
        <w:tc>
          <w:tcPr>
            <w:tcW w:w="1133" w:type="dxa"/>
          </w:tcPr>
          <w:p w:rsidR="00982DC5"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B3714E" w:rsidRDefault="00957890" w:rsidP="00496565">
            <w:r>
              <w:t>SMS – 007</w:t>
            </w:r>
          </w:p>
        </w:tc>
        <w:tc>
          <w:tcPr>
            <w:tcW w:w="1199" w:type="dxa"/>
          </w:tcPr>
          <w:p w:rsidR="00B3714E" w:rsidRDefault="00B3714E" w:rsidP="00B3714E">
            <w:pPr>
              <w:cnfStyle w:val="000000100000" w:firstRow="0" w:lastRow="0" w:firstColumn="0" w:lastColumn="0" w:oddVBand="0" w:evenVBand="0" w:oddHBand="1" w:evenHBand="0" w:firstRowFirstColumn="0" w:firstRowLastColumn="0" w:lastRowFirstColumn="0" w:lastRowLastColumn="0"/>
            </w:pPr>
            <w:r>
              <w:t>Check</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Successful</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Registration</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for New</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SMS</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Faculty.</w:t>
            </w:r>
          </w:p>
        </w:tc>
        <w:tc>
          <w:tcPr>
            <w:tcW w:w="1133" w:type="dxa"/>
          </w:tcPr>
          <w:p w:rsidR="00B3714E" w:rsidRDefault="00B3714E" w:rsidP="00496565">
            <w:pPr>
              <w:cnfStyle w:val="000000100000" w:firstRow="0" w:lastRow="0" w:firstColumn="0" w:lastColumn="0" w:oddVBand="0" w:evenVBand="0" w:oddHBand="1" w:evenHBand="0" w:firstRowFirstColumn="0" w:firstRowLastColumn="0" w:lastRowFirstColumn="0" w:lastRowLastColumn="0"/>
            </w:pPr>
            <w:r>
              <w:t>Faculty</w:t>
            </w:r>
          </w:p>
        </w:tc>
        <w:tc>
          <w:tcPr>
            <w:tcW w:w="1332" w:type="dxa"/>
          </w:tcPr>
          <w:p w:rsidR="00B3714E" w:rsidRDefault="00B3714E" w:rsidP="00B3714E">
            <w:pPr>
              <w:cnfStyle w:val="000000100000" w:firstRow="0" w:lastRow="0" w:firstColumn="0" w:lastColumn="0" w:oddVBand="0" w:evenVBand="0" w:oddHBand="1" w:evenHBand="0" w:firstRowFirstColumn="0" w:firstRowLastColumn="0" w:lastRowFirstColumn="0" w:lastRowLastColumn="0"/>
            </w:pPr>
            <w:r>
              <w:t>The</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purpose</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of this test</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is to verify</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that the</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all new</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connection could be</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creating</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new</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Account</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By</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Registration.</w:t>
            </w:r>
          </w:p>
          <w:p w:rsidR="00CD5C2E" w:rsidRDefault="00CD5C2E" w:rsidP="00B3714E">
            <w:pPr>
              <w:cnfStyle w:val="000000100000" w:firstRow="0" w:lastRow="0" w:firstColumn="0" w:lastColumn="0" w:oddVBand="0" w:evenVBand="0" w:oddHBand="1" w:evenHBand="0" w:firstRowFirstColumn="0" w:firstRowLastColumn="0" w:lastRowFirstColumn="0" w:lastRowLastColumn="0"/>
            </w:pPr>
          </w:p>
        </w:tc>
        <w:tc>
          <w:tcPr>
            <w:tcW w:w="1117" w:type="dxa"/>
          </w:tcPr>
          <w:p w:rsidR="00B3714E" w:rsidRDefault="00B3714E" w:rsidP="00496565">
            <w:pPr>
              <w:cnfStyle w:val="000000100000" w:firstRow="0" w:lastRow="0" w:firstColumn="0" w:lastColumn="0" w:oddVBand="0" w:evenVBand="0" w:oddHBand="1" w:evenHBand="0" w:firstRowFirstColumn="0" w:firstRowLastColumn="0" w:lastRowFirstColumn="0" w:lastRowLastColumn="0"/>
            </w:pPr>
            <w:r>
              <w:t>Step 1</w:t>
            </w:r>
          </w:p>
        </w:tc>
        <w:tc>
          <w:tcPr>
            <w:tcW w:w="1332" w:type="dxa"/>
          </w:tcPr>
          <w:p w:rsidR="00B3714E" w:rsidRDefault="00B3714E" w:rsidP="00B3714E">
            <w:pPr>
              <w:cnfStyle w:val="000000100000" w:firstRow="0" w:lastRow="0" w:firstColumn="0" w:lastColumn="0" w:oddVBand="0" w:evenVBand="0" w:oddHBand="1" w:evenHBand="0" w:firstRowFirstColumn="0" w:firstRowLastColumn="0" w:lastRowFirstColumn="0" w:lastRowLastColumn="0"/>
            </w:pPr>
            <w:r>
              <w:t>Click on</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Faculty button.</w:t>
            </w:r>
          </w:p>
        </w:tc>
        <w:tc>
          <w:tcPr>
            <w:tcW w:w="1233" w:type="dxa"/>
          </w:tcPr>
          <w:p w:rsidR="00B3714E" w:rsidRDefault="00B3714E" w:rsidP="00B3714E">
            <w:pPr>
              <w:cnfStyle w:val="000000100000" w:firstRow="0" w:lastRow="0" w:firstColumn="0" w:lastColumn="0" w:oddVBand="0" w:evenVBand="0" w:oddHBand="1" w:evenHBand="0" w:firstRowFirstColumn="0" w:firstRowLastColumn="0" w:lastRowFirstColumn="0" w:lastRowLastColumn="0"/>
            </w:pPr>
            <w:r>
              <w:t>New Faculty window opened.</w:t>
            </w:r>
          </w:p>
        </w:tc>
        <w:tc>
          <w:tcPr>
            <w:tcW w:w="1133" w:type="dxa"/>
          </w:tcPr>
          <w:p w:rsidR="00B3714E"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B3714E" w:rsidRDefault="00957890" w:rsidP="00496565">
            <w:r>
              <w:t>SMS – 008</w:t>
            </w:r>
          </w:p>
        </w:tc>
        <w:tc>
          <w:tcPr>
            <w:tcW w:w="1199" w:type="dxa"/>
          </w:tcPr>
          <w:p w:rsidR="00B3714E" w:rsidRDefault="00B3714E" w:rsidP="00B3714E">
            <w:pPr>
              <w:cnfStyle w:val="000000000000" w:firstRow="0" w:lastRow="0" w:firstColumn="0" w:lastColumn="0" w:oddVBand="0" w:evenVBand="0" w:oddHBand="0" w:evenHBand="0" w:firstRowFirstColumn="0" w:firstRowLastColumn="0" w:lastRowFirstColumn="0" w:lastRowLastColumn="0"/>
            </w:pPr>
          </w:p>
        </w:tc>
        <w:tc>
          <w:tcPr>
            <w:tcW w:w="1133" w:type="dxa"/>
          </w:tcPr>
          <w:p w:rsidR="00B3714E" w:rsidRDefault="00CD5C2E" w:rsidP="00496565">
            <w:pPr>
              <w:cnfStyle w:val="000000000000" w:firstRow="0" w:lastRow="0" w:firstColumn="0" w:lastColumn="0" w:oddVBand="0" w:evenVBand="0" w:oddHBand="0" w:evenHBand="0" w:firstRowFirstColumn="0" w:firstRowLastColumn="0" w:lastRowFirstColumn="0" w:lastRowLastColumn="0"/>
            </w:pPr>
            <w:r>
              <w:t>Submit</w:t>
            </w:r>
          </w:p>
        </w:tc>
        <w:tc>
          <w:tcPr>
            <w:tcW w:w="1332" w:type="dxa"/>
          </w:tcPr>
          <w:p w:rsidR="00B3714E" w:rsidRDefault="00B3714E" w:rsidP="00B3714E">
            <w:pPr>
              <w:cnfStyle w:val="000000000000" w:firstRow="0" w:lastRow="0" w:firstColumn="0" w:lastColumn="0" w:oddVBand="0" w:evenVBand="0" w:oddHBand="0" w:evenHBand="0" w:firstRowFirstColumn="0" w:firstRowLastColumn="0" w:lastRowFirstColumn="0" w:lastRowLastColumn="0"/>
            </w:pPr>
          </w:p>
        </w:tc>
        <w:tc>
          <w:tcPr>
            <w:tcW w:w="1117" w:type="dxa"/>
          </w:tcPr>
          <w:p w:rsidR="00B3714E" w:rsidRDefault="00B3714E" w:rsidP="00496565">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B3714E" w:rsidRDefault="00B3714E" w:rsidP="00B3714E">
            <w:pPr>
              <w:cnfStyle w:val="000000000000" w:firstRow="0" w:lastRow="0" w:firstColumn="0" w:lastColumn="0" w:oddVBand="0" w:evenVBand="0" w:oddHBand="0" w:evenHBand="0" w:firstRowFirstColumn="0" w:firstRowLastColumn="0" w:lastRowFirstColumn="0" w:lastRowLastColumn="0"/>
            </w:pPr>
            <w:r>
              <w:t>Click on</w:t>
            </w:r>
          </w:p>
          <w:p w:rsidR="00B3714E" w:rsidRDefault="00B3714E" w:rsidP="00B3714E">
            <w:pPr>
              <w:cnfStyle w:val="000000000000" w:firstRow="0" w:lastRow="0" w:firstColumn="0" w:lastColumn="0" w:oddVBand="0" w:evenVBand="0" w:oddHBand="0" w:evenHBand="0" w:firstRowFirstColumn="0" w:firstRowLastColumn="0" w:lastRowFirstColumn="0" w:lastRowLastColumn="0"/>
            </w:pPr>
            <w:r>
              <w:t>Submit</w:t>
            </w:r>
          </w:p>
          <w:p w:rsidR="00B3714E" w:rsidRDefault="00B3714E" w:rsidP="00B3714E">
            <w:pPr>
              <w:cnfStyle w:val="000000000000" w:firstRow="0" w:lastRow="0" w:firstColumn="0" w:lastColumn="0" w:oddVBand="0" w:evenVBand="0" w:oddHBand="0" w:evenHBand="0" w:firstRowFirstColumn="0" w:firstRowLastColumn="0" w:lastRowFirstColumn="0" w:lastRowLastColumn="0"/>
            </w:pPr>
            <w:r>
              <w:lastRenderedPageBreak/>
              <w:t>button after</w:t>
            </w:r>
          </w:p>
          <w:p w:rsidR="00B3714E" w:rsidRDefault="00B3714E" w:rsidP="00B3714E">
            <w:pPr>
              <w:cnfStyle w:val="000000000000" w:firstRow="0" w:lastRow="0" w:firstColumn="0" w:lastColumn="0" w:oddVBand="0" w:evenVBand="0" w:oddHBand="0" w:evenHBand="0" w:firstRowFirstColumn="0" w:firstRowLastColumn="0" w:lastRowFirstColumn="0" w:lastRowLastColumn="0"/>
            </w:pPr>
            <w:r>
              <w:t>inserting invalid</w:t>
            </w:r>
          </w:p>
          <w:p w:rsidR="00B3714E" w:rsidRDefault="00B3714E" w:rsidP="00B3714E">
            <w:pPr>
              <w:cnfStyle w:val="000000000000" w:firstRow="0" w:lastRow="0" w:firstColumn="0" w:lastColumn="0" w:oddVBand="0" w:evenVBand="0" w:oddHBand="0" w:evenHBand="0" w:firstRowFirstColumn="0" w:firstRowLastColumn="0" w:lastRowFirstColumn="0" w:lastRowLastColumn="0"/>
            </w:pPr>
            <w:r>
              <w:t>information of Faculty from</w:t>
            </w:r>
          </w:p>
          <w:p w:rsidR="00B3714E" w:rsidRDefault="00B3714E" w:rsidP="00B3714E">
            <w:pPr>
              <w:cnfStyle w:val="000000000000" w:firstRow="0" w:lastRow="0" w:firstColumn="0" w:lastColumn="0" w:oddVBand="0" w:evenVBand="0" w:oddHBand="0" w:evenHBand="0" w:firstRowFirstColumn="0" w:firstRowLastColumn="0" w:lastRowFirstColumn="0" w:lastRowLastColumn="0"/>
            </w:pPr>
            <w:r>
              <w:t>SMS.</w:t>
            </w:r>
          </w:p>
          <w:p w:rsidR="00CD5C2E" w:rsidRDefault="00CD5C2E" w:rsidP="00B3714E">
            <w:pPr>
              <w:cnfStyle w:val="000000000000" w:firstRow="0" w:lastRow="0" w:firstColumn="0" w:lastColumn="0" w:oddVBand="0" w:evenVBand="0" w:oddHBand="0" w:evenHBand="0" w:firstRowFirstColumn="0" w:firstRowLastColumn="0" w:lastRowFirstColumn="0" w:lastRowLastColumn="0"/>
            </w:pPr>
          </w:p>
        </w:tc>
        <w:tc>
          <w:tcPr>
            <w:tcW w:w="1233" w:type="dxa"/>
          </w:tcPr>
          <w:p w:rsidR="00B3714E" w:rsidRDefault="00B3714E" w:rsidP="00B3714E">
            <w:pPr>
              <w:cnfStyle w:val="000000000000" w:firstRow="0" w:lastRow="0" w:firstColumn="0" w:lastColumn="0" w:oddVBand="0" w:evenVBand="0" w:oddHBand="0" w:evenHBand="0" w:firstRowFirstColumn="0" w:firstRowLastColumn="0" w:lastRowFirstColumn="0" w:lastRowLastColumn="0"/>
            </w:pPr>
            <w:r>
              <w:lastRenderedPageBreak/>
              <w:t>Registration</w:t>
            </w:r>
          </w:p>
          <w:p w:rsidR="00B3714E" w:rsidRDefault="00B3714E" w:rsidP="00B3714E">
            <w:pPr>
              <w:cnfStyle w:val="000000000000" w:firstRow="0" w:lastRow="0" w:firstColumn="0" w:lastColumn="0" w:oddVBand="0" w:evenVBand="0" w:oddHBand="0" w:evenHBand="0" w:firstRowFirstColumn="0" w:firstRowLastColumn="0" w:lastRowFirstColumn="0" w:lastRowLastColumn="0"/>
            </w:pPr>
            <w:r>
              <w:t>failed to</w:t>
            </w:r>
          </w:p>
          <w:p w:rsidR="00B3714E" w:rsidRDefault="00B3714E" w:rsidP="00B3714E">
            <w:pPr>
              <w:cnfStyle w:val="000000000000" w:firstRow="0" w:lastRow="0" w:firstColumn="0" w:lastColumn="0" w:oddVBand="0" w:evenVBand="0" w:oddHBand="0" w:evenHBand="0" w:firstRowFirstColumn="0" w:firstRowLastColumn="0" w:lastRowFirstColumn="0" w:lastRowLastColumn="0"/>
            </w:pPr>
            <w:r>
              <w:lastRenderedPageBreak/>
              <w:t>SMS. And</w:t>
            </w:r>
          </w:p>
          <w:p w:rsidR="00B3714E" w:rsidRDefault="00B3714E" w:rsidP="00B3714E">
            <w:pPr>
              <w:cnfStyle w:val="000000000000" w:firstRow="0" w:lastRow="0" w:firstColumn="0" w:lastColumn="0" w:oddVBand="0" w:evenVBand="0" w:oddHBand="0" w:evenHBand="0" w:firstRowFirstColumn="0" w:firstRowLastColumn="0" w:lastRowFirstColumn="0" w:lastRowLastColumn="0"/>
            </w:pPr>
            <w:proofErr w:type="gramStart"/>
            <w:r>
              <w:t>can’t</w:t>
            </w:r>
            <w:proofErr w:type="gramEnd"/>
            <w:r>
              <w:t xml:space="preserve"> able to use the feature.</w:t>
            </w:r>
          </w:p>
        </w:tc>
        <w:tc>
          <w:tcPr>
            <w:tcW w:w="1133" w:type="dxa"/>
          </w:tcPr>
          <w:p w:rsidR="00B3714E" w:rsidRDefault="00957890" w:rsidP="00496565">
            <w:pPr>
              <w:cnfStyle w:val="000000000000" w:firstRow="0" w:lastRow="0" w:firstColumn="0" w:lastColumn="0" w:oddVBand="0" w:evenVBand="0" w:oddHBand="0" w:evenHBand="0" w:firstRowFirstColumn="0" w:firstRowLastColumn="0" w:lastRowFirstColumn="0" w:lastRowLastColumn="0"/>
            </w:pPr>
            <w:r>
              <w:lastRenderedPageBreak/>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B3714E" w:rsidRDefault="00957890" w:rsidP="00496565">
            <w:r>
              <w:lastRenderedPageBreak/>
              <w:t>SMS – 009</w:t>
            </w:r>
          </w:p>
        </w:tc>
        <w:tc>
          <w:tcPr>
            <w:tcW w:w="1199" w:type="dxa"/>
          </w:tcPr>
          <w:p w:rsidR="00B3714E" w:rsidRDefault="00B3714E" w:rsidP="00B3714E">
            <w:pPr>
              <w:cnfStyle w:val="000000100000" w:firstRow="0" w:lastRow="0" w:firstColumn="0" w:lastColumn="0" w:oddVBand="0" w:evenVBand="0" w:oddHBand="1" w:evenHBand="0" w:firstRowFirstColumn="0" w:firstRowLastColumn="0" w:lastRowFirstColumn="0" w:lastRowLastColumn="0"/>
            </w:pPr>
          </w:p>
        </w:tc>
        <w:tc>
          <w:tcPr>
            <w:tcW w:w="1133" w:type="dxa"/>
          </w:tcPr>
          <w:p w:rsidR="00B3714E" w:rsidRDefault="00B3714E" w:rsidP="00496565">
            <w:pPr>
              <w:cnfStyle w:val="000000100000" w:firstRow="0" w:lastRow="0" w:firstColumn="0" w:lastColumn="0" w:oddVBand="0" w:evenVBand="0" w:oddHBand="1" w:evenHBand="0" w:firstRowFirstColumn="0" w:firstRowLastColumn="0" w:lastRowFirstColumn="0" w:lastRowLastColumn="0"/>
            </w:pPr>
          </w:p>
        </w:tc>
        <w:tc>
          <w:tcPr>
            <w:tcW w:w="1332" w:type="dxa"/>
          </w:tcPr>
          <w:p w:rsidR="00B3714E" w:rsidRDefault="00B3714E" w:rsidP="00B3714E">
            <w:pPr>
              <w:cnfStyle w:val="000000100000" w:firstRow="0" w:lastRow="0" w:firstColumn="0" w:lastColumn="0" w:oddVBand="0" w:evenVBand="0" w:oddHBand="1" w:evenHBand="0" w:firstRowFirstColumn="0" w:firstRowLastColumn="0" w:lastRowFirstColumn="0" w:lastRowLastColumn="0"/>
            </w:pPr>
          </w:p>
        </w:tc>
        <w:tc>
          <w:tcPr>
            <w:tcW w:w="1117" w:type="dxa"/>
          </w:tcPr>
          <w:p w:rsidR="00B3714E" w:rsidRDefault="00B3714E" w:rsidP="00496565">
            <w:pPr>
              <w:cnfStyle w:val="000000100000" w:firstRow="0" w:lastRow="0" w:firstColumn="0" w:lastColumn="0" w:oddVBand="0" w:evenVBand="0" w:oddHBand="1" w:evenHBand="0" w:firstRowFirstColumn="0" w:firstRowLastColumn="0" w:lastRowFirstColumn="0" w:lastRowLastColumn="0"/>
            </w:pPr>
            <w:r>
              <w:t>Step 3</w:t>
            </w:r>
          </w:p>
        </w:tc>
        <w:tc>
          <w:tcPr>
            <w:tcW w:w="1332" w:type="dxa"/>
          </w:tcPr>
          <w:p w:rsidR="00B3714E" w:rsidRDefault="00B3714E" w:rsidP="00B3714E">
            <w:pPr>
              <w:cnfStyle w:val="000000100000" w:firstRow="0" w:lastRow="0" w:firstColumn="0" w:lastColumn="0" w:oddVBand="0" w:evenVBand="0" w:oddHBand="1" w:evenHBand="0" w:firstRowFirstColumn="0" w:firstRowLastColumn="0" w:lastRowFirstColumn="0" w:lastRowLastColumn="0"/>
            </w:pPr>
            <w:r>
              <w:t>Click on</w:t>
            </w:r>
          </w:p>
          <w:p w:rsidR="00B3714E" w:rsidRDefault="00CD5C2E" w:rsidP="00B3714E">
            <w:pPr>
              <w:cnfStyle w:val="000000100000" w:firstRow="0" w:lastRow="0" w:firstColumn="0" w:lastColumn="0" w:oddVBand="0" w:evenVBand="0" w:oddHBand="1" w:evenHBand="0" w:firstRowFirstColumn="0" w:firstRowLastColumn="0" w:lastRowFirstColumn="0" w:lastRowLastColumn="0"/>
            </w:pPr>
            <w:r>
              <w:t>Submit</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button after</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inserting valid</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information of Faculty from</w:t>
            </w:r>
          </w:p>
          <w:p w:rsidR="00B3714E" w:rsidRDefault="00B3714E" w:rsidP="00B3714E">
            <w:pPr>
              <w:cnfStyle w:val="000000100000" w:firstRow="0" w:lastRow="0" w:firstColumn="0" w:lastColumn="0" w:oddVBand="0" w:evenVBand="0" w:oddHBand="1" w:evenHBand="0" w:firstRowFirstColumn="0" w:firstRowLastColumn="0" w:lastRowFirstColumn="0" w:lastRowLastColumn="0"/>
            </w:pPr>
            <w:r>
              <w:t>SMS.</w:t>
            </w:r>
          </w:p>
          <w:p w:rsidR="00CD5C2E" w:rsidRDefault="00CD5C2E" w:rsidP="00B3714E">
            <w:pPr>
              <w:cnfStyle w:val="000000100000" w:firstRow="0" w:lastRow="0" w:firstColumn="0" w:lastColumn="0" w:oddVBand="0" w:evenVBand="0" w:oddHBand="1" w:evenHBand="0" w:firstRowFirstColumn="0" w:firstRowLastColumn="0" w:lastRowFirstColumn="0" w:lastRowLastColumn="0"/>
            </w:pPr>
          </w:p>
        </w:tc>
        <w:tc>
          <w:tcPr>
            <w:tcW w:w="1233" w:type="dxa"/>
          </w:tcPr>
          <w:p w:rsidR="00B3714E" w:rsidRDefault="00B3714E" w:rsidP="00496565">
            <w:pPr>
              <w:cnfStyle w:val="000000100000" w:firstRow="0" w:lastRow="0" w:firstColumn="0" w:lastColumn="0" w:oddVBand="0" w:evenVBand="0" w:oddHBand="1" w:evenHBand="0" w:firstRowFirstColumn="0" w:firstRowLastColumn="0" w:lastRowFirstColumn="0" w:lastRowLastColumn="0"/>
            </w:pPr>
            <w:r>
              <w:t>Registration</w:t>
            </w:r>
          </w:p>
          <w:p w:rsidR="00B3714E" w:rsidRDefault="00B3714E" w:rsidP="00496565">
            <w:pPr>
              <w:cnfStyle w:val="000000100000" w:firstRow="0" w:lastRow="0" w:firstColumn="0" w:lastColumn="0" w:oddVBand="0" w:evenVBand="0" w:oddHBand="1" w:evenHBand="0" w:firstRowFirstColumn="0" w:firstRowLastColumn="0" w:lastRowFirstColumn="0" w:lastRowLastColumn="0"/>
            </w:pPr>
            <w:r>
              <w:t>Successfully</w:t>
            </w:r>
          </w:p>
          <w:p w:rsidR="00B3714E" w:rsidRDefault="00B3714E" w:rsidP="00496565">
            <w:pPr>
              <w:cnfStyle w:val="000000100000" w:firstRow="0" w:lastRow="0" w:firstColumn="0" w:lastColumn="0" w:oddVBand="0" w:evenVBand="0" w:oddHBand="1" w:evenHBand="0" w:firstRowFirstColumn="0" w:firstRowLastColumn="0" w:lastRowFirstColumn="0" w:lastRowLastColumn="0"/>
            </w:pPr>
            <w:r>
              <w:t>done to</w:t>
            </w:r>
          </w:p>
          <w:p w:rsidR="00B3714E" w:rsidRDefault="00B3714E" w:rsidP="00496565">
            <w:pPr>
              <w:cnfStyle w:val="000000100000" w:firstRow="0" w:lastRow="0" w:firstColumn="0" w:lastColumn="0" w:oddVBand="0" w:evenVBand="0" w:oddHBand="1" w:evenHBand="0" w:firstRowFirstColumn="0" w:firstRowLastColumn="0" w:lastRowFirstColumn="0" w:lastRowLastColumn="0"/>
            </w:pPr>
            <w:r>
              <w:t>SMS.</w:t>
            </w:r>
          </w:p>
        </w:tc>
        <w:tc>
          <w:tcPr>
            <w:tcW w:w="1133" w:type="dxa"/>
          </w:tcPr>
          <w:p w:rsidR="00B3714E"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B3714E" w:rsidRDefault="00957890" w:rsidP="00496565">
            <w:r>
              <w:t>SMS – 010</w:t>
            </w:r>
          </w:p>
        </w:tc>
        <w:tc>
          <w:tcPr>
            <w:tcW w:w="1199" w:type="dxa"/>
          </w:tcPr>
          <w:p w:rsidR="00B3714E" w:rsidRDefault="00B3714E" w:rsidP="00B3714E">
            <w:pPr>
              <w:cnfStyle w:val="000000000000" w:firstRow="0" w:lastRow="0" w:firstColumn="0" w:lastColumn="0" w:oddVBand="0" w:evenVBand="0" w:oddHBand="0" w:evenHBand="0" w:firstRowFirstColumn="0" w:firstRowLastColumn="0" w:lastRowFirstColumn="0" w:lastRowLastColumn="0"/>
            </w:pPr>
          </w:p>
        </w:tc>
        <w:tc>
          <w:tcPr>
            <w:tcW w:w="1133" w:type="dxa"/>
          </w:tcPr>
          <w:p w:rsidR="00B3714E" w:rsidRDefault="00B3714E" w:rsidP="00496565">
            <w:pPr>
              <w:cnfStyle w:val="000000000000" w:firstRow="0" w:lastRow="0" w:firstColumn="0" w:lastColumn="0" w:oddVBand="0" w:evenVBand="0" w:oddHBand="0" w:evenHBand="0" w:firstRowFirstColumn="0" w:firstRowLastColumn="0" w:lastRowFirstColumn="0" w:lastRowLastColumn="0"/>
            </w:pPr>
          </w:p>
        </w:tc>
        <w:tc>
          <w:tcPr>
            <w:tcW w:w="1332" w:type="dxa"/>
          </w:tcPr>
          <w:p w:rsidR="00B3714E" w:rsidRDefault="00B3714E" w:rsidP="00B3714E">
            <w:pPr>
              <w:cnfStyle w:val="000000000000" w:firstRow="0" w:lastRow="0" w:firstColumn="0" w:lastColumn="0" w:oddVBand="0" w:evenVBand="0" w:oddHBand="0" w:evenHBand="0" w:firstRowFirstColumn="0" w:firstRowLastColumn="0" w:lastRowFirstColumn="0" w:lastRowLastColumn="0"/>
            </w:pPr>
          </w:p>
        </w:tc>
        <w:tc>
          <w:tcPr>
            <w:tcW w:w="1117" w:type="dxa"/>
          </w:tcPr>
          <w:p w:rsidR="00B3714E" w:rsidRDefault="00B3714E" w:rsidP="00496565">
            <w:pPr>
              <w:cnfStyle w:val="000000000000" w:firstRow="0" w:lastRow="0" w:firstColumn="0" w:lastColumn="0" w:oddVBand="0" w:evenVBand="0" w:oddHBand="0" w:evenHBand="0" w:firstRowFirstColumn="0" w:firstRowLastColumn="0" w:lastRowFirstColumn="0" w:lastRowLastColumn="0"/>
            </w:pPr>
            <w:r>
              <w:t>Step 4</w:t>
            </w:r>
          </w:p>
        </w:tc>
        <w:tc>
          <w:tcPr>
            <w:tcW w:w="1332" w:type="dxa"/>
          </w:tcPr>
          <w:p w:rsidR="00337B76" w:rsidRDefault="00337B76" w:rsidP="00337B76">
            <w:pPr>
              <w:cnfStyle w:val="000000000000" w:firstRow="0" w:lastRow="0" w:firstColumn="0" w:lastColumn="0" w:oddVBand="0" w:evenVBand="0" w:oddHBand="0" w:evenHBand="0" w:firstRowFirstColumn="0" w:firstRowLastColumn="0" w:lastRowFirstColumn="0" w:lastRowLastColumn="0"/>
            </w:pPr>
            <w:r>
              <w:t>Click on Login</w:t>
            </w:r>
          </w:p>
          <w:p w:rsidR="00337B76" w:rsidRDefault="00337B76" w:rsidP="00337B76">
            <w:pPr>
              <w:cnfStyle w:val="000000000000" w:firstRow="0" w:lastRow="0" w:firstColumn="0" w:lastColumn="0" w:oddVBand="0" w:evenVBand="0" w:oddHBand="0" w:evenHBand="0" w:firstRowFirstColumn="0" w:firstRowLastColumn="0" w:lastRowFirstColumn="0" w:lastRowLastColumn="0"/>
            </w:pPr>
            <w:r>
              <w:t>button after</w:t>
            </w:r>
          </w:p>
          <w:p w:rsidR="00337B76" w:rsidRDefault="00337B76" w:rsidP="00337B76">
            <w:pPr>
              <w:cnfStyle w:val="000000000000" w:firstRow="0" w:lastRow="0" w:firstColumn="0" w:lastColumn="0" w:oddVBand="0" w:evenVBand="0" w:oddHBand="0" w:evenHBand="0" w:firstRowFirstColumn="0" w:firstRowLastColumn="0" w:lastRowFirstColumn="0" w:lastRowLastColumn="0"/>
            </w:pPr>
            <w:r>
              <w:t>inserting newly</w:t>
            </w:r>
          </w:p>
          <w:p w:rsidR="00337B76" w:rsidRDefault="00337B76" w:rsidP="00337B76">
            <w:pPr>
              <w:cnfStyle w:val="000000000000" w:firstRow="0" w:lastRow="0" w:firstColumn="0" w:lastColumn="0" w:oddVBand="0" w:evenVBand="0" w:oddHBand="0" w:evenHBand="0" w:firstRowFirstColumn="0" w:firstRowLastColumn="0" w:lastRowFirstColumn="0" w:lastRowLastColumn="0"/>
            </w:pPr>
            <w:r>
              <w:t>created valid User</w:t>
            </w:r>
          </w:p>
          <w:p w:rsidR="00B3714E" w:rsidRDefault="00337B76" w:rsidP="00337B76">
            <w:pPr>
              <w:cnfStyle w:val="000000000000" w:firstRow="0" w:lastRow="0" w:firstColumn="0" w:lastColumn="0" w:oddVBand="0" w:evenVBand="0" w:oddHBand="0" w:evenHBand="0" w:firstRowFirstColumn="0" w:firstRowLastColumn="0" w:lastRowFirstColumn="0" w:lastRowLastColumn="0"/>
            </w:pPr>
            <w:proofErr w:type="gramStart"/>
            <w:r>
              <w:t>id</w:t>
            </w:r>
            <w:proofErr w:type="gramEnd"/>
            <w:r>
              <w:t xml:space="preserve"> and password from SMS.</w:t>
            </w:r>
          </w:p>
          <w:p w:rsidR="00CD5C2E" w:rsidRDefault="00CD5C2E" w:rsidP="00337B76">
            <w:pPr>
              <w:cnfStyle w:val="000000000000" w:firstRow="0" w:lastRow="0" w:firstColumn="0" w:lastColumn="0" w:oddVBand="0" w:evenVBand="0" w:oddHBand="0" w:evenHBand="0" w:firstRowFirstColumn="0" w:firstRowLastColumn="0" w:lastRowFirstColumn="0" w:lastRowLastColumn="0"/>
            </w:pPr>
          </w:p>
        </w:tc>
        <w:tc>
          <w:tcPr>
            <w:tcW w:w="1233" w:type="dxa"/>
          </w:tcPr>
          <w:p w:rsidR="00337B76" w:rsidRDefault="00337B76" w:rsidP="00337B76">
            <w:pPr>
              <w:cnfStyle w:val="000000000000" w:firstRow="0" w:lastRow="0" w:firstColumn="0" w:lastColumn="0" w:oddVBand="0" w:evenVBand="0" w:oddHBand="0" w:evenHBand="0" w:firstRowFirstColumn="0" w:firstRowLastColumn="0" w:lastRowFirstColumn="0" w:lastRowLastColumn="0"/>
            </w:pPr>
            <w:r>
              <w:t>Successfully</w:t>
            </w:r>
          </w:p>
          <w:p w:rsidR="00337B76" w:rsidRDefault="00337B76" w:rsidP="00337B76">
            <w:pPr>
              <w:cnfStyle w:val="000000000000" w:firstRow="0" w:lastRow="0" w:firstColumn="0" w:lastColumn="0" w:oddVBand="0" w:evenVBand="0" w:oddHBand="0" w:evenHBand="0" w:firstRowFirstColumn="0" w:firstRowLastColumn="0" w:lastRowFirstColumn="0" w:lastRowLastColumn="0"/>
            </w:pPr>
            <w:r>
              <w:t>Login to by</w:t>
            </w:r>
          </w:p>
          <w:p w:rsidR="00337B76" w:rsidRDefault="00337B76" w:rsidP="00337B76">
            <w:pPr>
              <w:cnfStyle w:val="000000000000" w:firstRow="0" w:lastRow="0" w:firstColumn="0" w:lastColumn="0" w:oddVBand="0" w:evenVBand="0" w:oddHBand="0" w:evenHBand="0" w:firstRowFirstColumn="0" w:firstRowLastColumn="0" w:lastRowFirstColumn="0" w:lastRowLastColumn="0"/>
            </w:pPr>
            <w:r>
              <w:t>new User Id</w:t>
            </w:r>
          </w:p>
          <w:p w:rsidR="00337B76" w:rsidRDefault="00337B76" w:rsidP="00337B76">
            <w:pPr>
              <w:cnfStyle w:val="000000000000" w:firstRow="0" w:lastRow="0" w:firstColumn="0" w:lastColumn="0" w:oddVBand="0" w:evenVBand="0" w:oddHBand="0" w:evenHBand="0" w:firstRowFirstColumn="0" w:firstRowLastColumn="0" w:lastRowFirstColumn="0" w:lastRowLastColumn="0"/>
            </w:pPr>
            <w:r>
              <w:t>And password</w:t>
            </w:r>
          </w:p>
          <w:p w:rsidR="00B3714E" w:rsidRDefault="00337B76" w:rsidP="00337B76">
            <w:pPr>
              <w:cnfStyle w:val="000000000000" w:firstRow="0" w:lastRow="0" w:firstColumn="0" w:lastColumn="0" w:oddVBand="0" w:evenVBand="0" w:oddHBand="0" w:evenHBand="0" w:firstRowFirstColumn="0" w:firstRowLastColumn="0" w:lastRowFirstColumn="0" w:lastRowLastColumn="0"/>
            </w:pPr>
            <w:r>
              <w:t>SMS. And can able to use the feature.</w:t>
            </w:r>
          </w:p>
        </w:tc>
        <w:tc>
          <w:tcPr>
            <w:tcW w:w="1133" w:type="dxa"/>
          </w:tcPr>
          <w:p w:rsidR="00B3714E"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337B76" w:rsidRDefault="00957890" w:rsidP="00496565">
            <w:r>
              <w:t>SMS – 011</w:t>
            </w:r>
          </w:p>
        </w:tc>
        <w:tc>
          <w:tcPr>
            <w:tcW w:w="1199" w:type="dxa"/>
          </w:tcPr>
          <w:p w:rsidR="00337B76" w:rsidRDefault="00337B76" w:rsidP="00337B76">
            <w:pPr>
              <w:cnfStyle w:val="000000100000" w:firstRow="0" w:lastRow="0" w:firstColumn="0" w:lastColumn="0" w:oddVBand="0" w:evenVBand="0" w:oddHBand="1" w:evenHBand="0" w:firstRowFirstColumn="0" w:firstRowLastColumn="0" w:lastRowFirstColumn="0" w:lastRowLastColumn="0"/>
            </w:pPr>
            <w:r>
              <w:t>Check</w:t>
            </w:r>
          </w:p>
          <w:p w:rsidR="00337B76" w:rsidRDefault="00337B76" w:rsidP="00337B76">
            <w:pPr>
              <w:cnfStyle w:val="000000100000" w:firstRow="0" w:lastRow="0" w:firstColumn="0" w:lastColumn="0" w:oddVBand="0" w:evenVBand="0" w:oddHBand="1" w:evenHBand="0" w:firstRowFirstColumn="0" w:firstRowLastColumn="0" w:lastRowFirstColumn="0" w:lastRowLastColumn="0"/>
            </w:pPr>
            <w:r>
              <w:t>for New</w:t>
            </w:r>
          </w:p>
          <w:p w:rsidR="00337B76" w:rsidRDefault="00337B76" w:rsidP="00337B76">
            <w:pPr>
              <w:cnfStyle w:val="000000100000" w:firstRow="0" w:lastRow="0" w:firstColumn="0" w:lastColumn="0" w:oddVBand="0" w:evenVBand="0" w:oddHBand="1" w:evenHBand="0" w:firstRowFirstColumn="0" w:firstRowLastColumn="0" w:lastRowFirstColumn="0" w:lastRowLastColumn="0"/>
            </w:pPr>
            <w:r>
              <w:t>SMS</w:t>
            </w:r>
          </w:p>
          <w:p w:rsidR="00337B76" w:rsidRDefault="00337B76" w:rsidP="00337B76">
            <w:pPr>
              <w:cnfStyle w:val="000000100000" w:firstRow="0" w:lastRow="0" w:firstColumn="0" w:lastColumn="0" w:oddVBand="0" w:evenVBand="0" w:oddHBand="1" w:evenHBand="0" w:firstRowFirstColumn="0" w:firstRowLastColumn="0" w:lastRowFirstColumn="0" w:lastRowLastColumn="0"/>
            </w:pPr>
            <w:r>
              <w:t>Course</w:t>
            </w:r>
          </w:p>
        </w:tc>
        <w:tc>
          <w:tcPr>
            <w:tcW w:w="1133" w:type="dxa"/>
          </w:tcPr>
          <w:p w:rsidR="00337B76" w:rsidRDefault="00337B76" w:rsidP="00496565">
            <w:pPr>
              <w:cnfStyle w:val="000000100000" w:firstRow="0" w:lastRow="0" w:firstColumn="0" w:lastColumn="0" w:oddVBand="0" w:evenVBand="0" w:oddHBand="1" w:evenHBand="0" w:firstRowFirstColumn="0" w:firstRowLastColumn="0" w:lastRowFirstColumn="0" w:lastRowLastColumn="0"/>
            </w:pPr>
            <w:r>
              <w:t>Course</w:t>
            </w:r>
          </w:p>
        </w:tc>
        <w:tc>
          <w:tcPr>
            <w:tcW w:w="1332" w:type="dxa"/>
          </w:tcPr>
          <w:p w:rsidR="00337B76" w:rsidRDefault="00337B76" w:rsidP="00337B76">
            <w:pPr>
              <w:cnfStyle w:val="000000100000" w:firstRow="0" w:lastRow="0" w:firstColumn="0" w:lastColumn="0" w:oddVBand="0" w:evenVBand="0" w:oddHBand="1" w:evenHBand="0" w:firstRowFirstColumn="0" w:firstRowLastColumn="0" w:lastRowFirstColumn="0" w:lastRowLastColumn="0"/>
            </w:pPr>
            <w:r>
              <w:t>The</w:t>
            </w:r>
          </w:p>
          <w:p w:rsidR="00337B76" w:rsidRDefault="00337B76" w:rsidP="00337B76">
            <w:pPr>
              <w:cnfStyle w:val="000000100000" w:firstRow="0" w:lastRow="0" w:firstColumn="0" w:lastColumn="0" w:oddVBand="0" w:evenVBand="0" w:oddHBand="1" w:evenHBand="0" w:firstRowFirstColumn="0" w:firstRowLastColumn="0" w:lastRowFirstColumn="0" w:lastRowLastColumn="0"/>
            </w:pPr>
            <w:r>
              <w:t>purpose</w:t>
            </w:r>
          </w:p>
          <w:p w:rsidR="00337B76" w:rsidRDefault="00337B76" w:rsidP="00337B76">
            <w:pPr>
              <w:cnfStyle w:val="000000100000" w:firstRow="0" w:lastRow="0" w:firstColumn="0" w:lastColumn="0" w:oddVBand="0" w:evenVBand="0" w:oddHBand="1" w:evenHBand="0" w:firstRowFirstColumn="0" w:firstRowLastColumn="0" w:lastRowFirstColumn="0" w:lastRowLastColumn="0"/>
            </w:pPr>
            <w:r>
              <w:t>of this test</w:t>
            </w:r>
          </w:p>
          <w:p w:rsidR="00337B76" w:rsidRDefault="00337B76" w:rsidP="00337B76">
            <w:pPr>
              <w:cnfStyle w:val="000000100000" w:firstRow="0" w:lastRow="0" w:firstColumn="0" w:lastColumn="0" w:oddVBand="0" w:evenVBand="0" w:oddHBand="1" w:evenHBand="0" w:firstRowFirstColumn="0" w:firstRowLastColumn="0" w:lastRowFirstColumn="0" w:lastRowLastColumn="0"/>
            </w:pPr>
            <w:r>
              <w:t>is to verify</w:t>
            </w:r>
          </w:p>
          <w:p w:rsidR="00337B76" w:rsidRDefault="00337B76" w:rsidP="00337B76">
            <w:pPr>
              <w:cnfStyle w:val="000000100000" w:firstRow="0" w:lastRow="0" w:firstColumn="0" w:lastColumn="0" w:oddVBand="0" w:evenVBand="0" w:oddHBand="1" w:evenHBand="0" w:firstRowFirstColumn="0" w:firstRowLastColumn="0" w:lastRowFirstColumn="0" w:lastRowLastColumn="0"/>
            </w:pPr>
            <w:r>
              <w:t>that all the</w:t>
            </w:r>
          </w:p>
          <w:p w:rsidR="00337B76" w:rsidRDefault="00B372AB" w:rsidP="00337B76">
            <w:pPr>
              <w:cnfStyle w:val="000000100000" w:firstRow="0" w:lastRow="0" w:firstColumn="0" w:lastColumn="0" w:oddVBand="0" w:evenVBand="0" w:oddHBand="1" w:evenHBand="0" w:firstRowFirstColumn="0" w:firstRowLastColumn="0" w:lastRowFirstColumn="0" w:lastRowLastColumn="0"/>
            </w:pPr>
            <w:r>
              <w:t>registered</w:t>
            </w:r>
            <w:r w:rsidR="00337B76">
              <w:t xml:space="preserve"> student has to be under a Course</w:t>
            </w:r>
            <w:r>
              <w:t xml:space="preserve"> </w:t>
            </w:r>
          </w:p>
          <w:p w:rsidR="00337B76" w:rsidRDefault="00337B76" w:rsidP="00337B76">
            <w:pPr>
              <w:cnfStyle w:val="000000100000" w:firstRow="0" w:lastRow="0" w:firstColumn="0" w:lastColumn="0" w:oddVBand="0" w:evenVBand="0" w:oddHBand="1" w:evenHBand="0" w:firstRowFirstColumn="0" w:firstRowLastColumn="0" w:lastRowFirstColumn="0" w:lastRowLastColumn="0"/>
            </w:pPr>
            <w:r>
              <w:t>By</w:t>
            </w:r>
          </w:p>
          <w:p w:rsidR="00B372AB" w:rsidRDefault="00337B76" w:rsidP="00CD5C2E">
            <w:pPr>
              <w:cnfStyle w:val="000000100000" w:firstRow="0" w:lastRow="0" w:firstColumn="0" w:lastColumn="0" w:oddVBand="0" w:evenVBand="0" w:oddHBand="1" w:evenHBand="0" w:firstRowFirstColumn="0" w:firstRowLastColumn="0" w:lastRowFirstColumn="0" w:lastRowLastColumn="0"/>
            </w:pPr>
            <w:r>
              <w:t>Registration.</w:t>
            </w:r>
          </w:p>
        </w:tc>
        <w:tc>
          <w:tcPr>
            <w:tcW w:w="1117" w:type="dxa"/>
          </w:tcPr>
          <w:p w:rsidR="00337B76" w:rsidRDefault="00B372AB" w:rsidP="00496565">
            <w:pPr>
              <w:cnfStyle w:val="000000100000" w:firstRow="0" w:lastRow="0" w:firstColumn="0" w:lastColumn="0" w:oddVBand="0" w:evenVBand="0" w:oddHBand="1" w:evenHBand="0" w:firstRowFirstColumn="0" w:firstRowLastColumn="0" w:lastRowFirstColumn="0" w:lastRowLastColumn="0"/>
            </w:pPr>
            <w:r>
              <w:t>Step 1</w:t>
            </w:r>
          </w:p>
        </w:tc>
        <w:tc>
          <w:tcPr>
            <w:tcW w:w="1332" w:type="dxa"/>
          </w:tcPr>
          <w:p w:rsidR="00B372AB" w:rsidRDefault="00B372AB" w:rsidP="00B372AB">
            <w:pPr>
              <w:cnfStyle w:val="000000100000" w:firstRow="0" w:lastRow="0" w:firstColumn="0" w:lastColumn="0" w:oddVBand="0" w:evenVBand="0" w:oddHBand="1" w:evenHBand="0" w:firstRowFirstColumn="0" w:firstRowLastColumn="0" w:lastRowFirstColumn="0" w:lastRowLastColumn="0"/>
            </w:pPr>
            <w:r>
              <w:t>Click on</w:t>
            </w:r>
          </w:p>
          <w:p w:rsidR="00337B76" w:rsidRDefault="00B372AB" w:rsidP="00B372AB">
            <w:pPr>
              <w:cnfStyle w:val="000000100000" w:firstRow="0" w:lastRow="0" w:firstColumn="0" w:lastColumn="0" w:oddVBand="0" w:evenVBand="0" w:oddHBand="1" w:evenHBand="0" w:firstRowFirstColumn="0" w:firstRowLastColumn="0" w:lastRowFirstColumn="0" w:lastRowLastColumn="0"/>
            </w:pPr>
            <w:r>
              <w:t>Course button.</w:t>
            </w:r>
          </w:p>
        </w:tc>
        <w:tc>
          <w:tcPr>
            <w:tcW w:w="1233" w:type="dxa"/>
          </w:tcPr>
          <w:p w:rsidR="00337B76" w:rsidRDefault="00B372AB" w:rsidP="00337B76">
            <w:pPr>
              <w:cnfStyle w:val="000000100000" w:firstRow="0" w:lastRow="0" w:firstColumn="0" w:lastColumn="0" w:oddVBand="0" w:evenVBand="0" w:oddHBand="1" w:evenHBand="0" w:firstRowFirstColumn="0" w:firstRowLastColumn="0" w:lastRowFirstColumn="0" w:lastRowLastColumn="0"/>
            </w:pPr>
            <w:r>
              <w:t>New Course window opened.</w:t>
            </w:r>
          </w:p>
        </w:tc>
        <w:tc>
          <w:tcPr>
            <w:tcW w:w="1133" w:type="dxa"/>
          </w:tcPr>
          <w:p w:rsidR="00337B76"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B372AB" w:rsidRDefault="00957890" w:rsidP="00496565">
            <w:r>
              <w:t>SMS – 012</w:t>
            </w:r>
          </w:p>
        </w:tc>
        <w:tc>
          <w:tcPr>
            <w:tcW w:w="1199" w:type="dxa"/>
          </w:tcPr>
          <w:p w:rsidR="00B372AB" w:rsidRDefault="00B372AB" w:rsidP="00337B76">
            <w:pPr>
              <w:cnfStyle w:val="000000000000" w:firstRow="0" w:lastRow="0" w:firstColumn="0" w:lastColumn="0" w:oddVBand="0" w:evenVBand="0" w:oddHBand="0" w:evenHBand="0" w:firstRowFirstColumn="0" w:firstRowLastColumn="0" w:lastRowFirstColumn="0" w:lastRowLastColumn="0"/>
            </w:pPr>
          </w:p>
        </w:tc>
        <w:tc>
          <w:tcPr>
            <w:tcW w:w="1133" w:type="dxa"/>
          </w:tcPr>
          <w:p w:rsidR="00B372AB" w:rsidRDefault="00CD5C2E" w:rsidP="00496565">
            <w:pPr>
              <w:cnfStyle w:val="000000000000" w:firstRow="0" w:lastRow="0" w:firstColumn="0" w:lastColumn="0" w:oddVBand="0" w:evenVBand="0" w:oddHBand="0" w:evenHBand="0" w:firstRowFirstColumn="0" w:firstRowLastColumn="0" w:lastRowFirstColumn="0" w:lastRowLastColumn="0"/>
            </w:pPr>
            <w:r>
              <w:t>Submit</w:t>
            </w:r>
          </w:p>
        </w:tc>
        <w:tc>
          <w:tcPr>
            <w:tcW w:w="1332" w:type="dxa"/>
          </w:tcPr>
          <w:p w:rsidR="00B372AB" w:rsidRDefault="00B372AB" w:rsidP="00337B76">
            <w:pPr>
              <w:cnfStyle w:val="000000000000" w:firstRow="0" w:lastRow="0" w:firstColumn="0" w:lastColumn="0" w:oddVBand="0" w:evenVBand="0" w:oddHBand="0" w:evenHBand="0" w:firstRowFirstColumn="0" w:firstRowLastColumn="0" w:lastRowFirstColumn="0" w:lastRowLastColumn="0"/>
            </w:pPr>
          </w:p>
        </w:tc>
        <w:tc>
          <w:tcPr>
            <w:tcW w:w="1117" w:type="dxa"/>
          </w:tcPr>
          <w:p w:rsidR="00B372AB" w:rsidRDefault="00B372AB" w:rsidP="00496565">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B372AB" w:rsidRDefault="00B372AB" w:rsidP="00B372AB">
            <w:pPr>
              <w:cnfStyle w:val="000000000000" w:firstRow="0" w:lastRow="0" w:firstColumn="0" w:lastColumn="0" w:oddVBand="0" w:evenVBand="0" w:oddHBand="0" w:evenHBand="0" w:firstRowFirstColumn="0" w:firstRowLastColumn="0" w:lastRowFirstColumn="0" w:lastRowLastColumn="0"/>
            </w:pPr>
            <w:r>
              <w:t>Click on</w:t>
            </w:r>
          </w:p>
          <w:p w:rsidR="00B372AB" w:rsidRDefault="00B372AB" w:rsidP="00B372AB">
            <w:pPr>
              <w:cnfStyle w:val="000000000000" w:firstRow="0" w:lastRow="0" w:firstColumn="0" w:lastColumn="0" w:oddVBand="0" w:evenVBand="0" w:oddHBand="0" w:evenHBand="0" w:firstRowFirstColumn="0" w:firstRowLastColumn="0" w:lastRowFirstColumn="0" w:lastRowLastColumn="0"/>
            </w:pPr>
            <w:r>
              <w:t>Submit</w:t>
            </w:r>
          </w:p>
          <w:p w:rsidR="00B372AB" w:rsidRDefault="00B372AB" w:rsidP="00B372AB">
            <w:pPr>
              <w:cnfStyle w:val="000000000000" w:firstRow="0" w:lastRow="0" w:firstColumn="0" w:lastColumn="0" w:oddVBand="0" w:evenVBand="0" w:oddHBand="0" w:evenHBand="0" w:firstRowFirstColumn="0" w:firstRowLastColumn="0" w:lastRowFirstColumn="0" w:lastRowLastColumn="0"/>
            </w:pPr>
            <w:r>
              <w:t>button after</w:t>
            </w:r>
          </w:p>
          <w:p w:rsidR="00B372AB" w:rsidRDefault="00B372AB" w:rsidP="00B372AB">
            <w:pPr>
              <w:cnfStyle w:val="000000000000" w:firstRow="0" w:lastRow="0" w:firstColumn="0" w:lastColumn="0" w:oddVBand="0" w:evenVBand="0" w:oddHBand="0" w:evenHBand="0" w:firstRowFirstColumn="0" w:firstRowLastColumn="0" w:lastRowFirstColumn="0" w:lastRowLastColumn="0"/>
            </w:pPr>
            <w:r>
              <w:t>inserting invalid</w:t>
            </w:r>
          </w:p>
          <w:p w:rsidR="00B372AB" w:rsidRDefault="00B372AB" w:rsidP="00B372AB">
            <w:pPr>
              <w:cnfStyle w:val="000000000000" w:firstRow="0" w:lastRow="0" w:firstColumn="0" w:lastColumn="0" w:oddVBand="0" w:evenVBand="0" w:oddHBand="0" w:evenHBand="0" w:firstRowFirstColumn="0" w:firstRowLastColumn="0" w:lastRowFirstColumn="0" w:lastRowLastColumn="0"/>
            </w:pPr>
            <w:r>
              <w:t>information of Course from</w:t>
            </w:r>
          </w:p>
          <w:p w:rsidR="00B372AB" w:rsidRDefault="00B372AB" w:rsidP="00B372AB">
            <w:pPr>
              <w:cnfStyle w:val="000000000000" w:firstRow="0" w:lastRow="0" w:firstColumn="0" w:lastColumn="0" w:oddVBand="0" w:evenVBand="0" w:oddHBand="0" w:evenHBand="0" w:firstRowFirstColumn="0" w:firstRowLastColumn="0" w:lastRowFirstColumn="0" w:lastRowLastColumn="0"/>
            </w:pPr>
            <w:r>
              <w:t>SMS.</w:t>
            </w:r>
          </w:p>
          <w:p w:rsidR="00CD5C2E" w:rsidRDefault="00CD5C2E" w:rsidP="00B372AB">
            <w:pPr>
              <w:cnfStyle w:val="000000000000" w:firstRow="0" w:lastRow="0" w:firstColumn="0" w:lastColumn="0" w:oddVBand="0" w:evenVBand="0" w:oddHBand="0" w:evenHBand="0" w:firstRowFirstColumn="0" w:firstRowLastColumn="0" w:lastRowFirstColumn="0" w:lastRowLastColumn="0"/>
            </w:pPr>
          </w:p>
        </w:tc>
        <w:tc>
          <w:tcPr>
            <w:tcW w:w="1233" w:type="dxa"/>
          </w:tcPr>
          <w:p w:rsidR="00B372AB" w:rsidRDefault="00B372AB" w:rsidP="00B372AB">
            <w:pPr>
              <w:cnfStyle w:val="000000000000" w:firstRow="0" w:lastRow="0" w:firstColumn="0" w:lastColumn="0" w:oddVBand="0" w:evenVBand="0" w:oddHBand="0" w:evenHBand="0" w:firstRowFirstColumn="0" w:firstRowLastColumn="0" w:lastRowFirstColumn="0" w:lastRowLastColumn="0"/>
            </w:pPr>
            <w:r>
              <w:t>Registration</w:t>
            </w:r>
          </w:p>
          <w:p w:rsidR="00B372AB" w:rsidRDefault="00B372AB" w:rsidP="00B372AB">
            <w:pPr>
              <w:cnfStyle w:val="000000000000" w:firstRow="0" w:lastRow="0" w:firstColumn="0" w:lastColumn="0" w:oddVBand="0" w:evenVBand="0" w:oddHBand="0" w:evenHBand="0" w:firstRowFirstColumn="0" w:firstRowLastColumn="0" w:lastRowFirstColumn="0" w:lastRowLastColumn="0"/>
            </w:pPr>
            <w:r>
              <w:t>failed to</w:t>
            </w:r>
          </w:p>
          <w:p w:rsidR="00B372AB" w:rsidRDefault="00B372AB" w:rsidP="00B372AB">
            <w:pPr>
              <w:cnfStyle w:val="000000000000" w:firstRow="0" w:lastRow="0" w:firstColumn="0" w:lastColumn="0" w:oddVBand="0" w:evenVBand="0" w:oddHBand="0" w:evenHBand="0" w:firstRowFirstColumn="0" w:firstRowLastColumn="0" w:lastRowFirstColumn="0" w:lastRowLastColumn="0"/>
            </w:pPr>
            <w:r>
              <w:t>SMS. And</w:t>
            </w:r>
          </w:p>
          <w:p w:rsidR="00B372AB" w:rsidRDefault="00B372AB" w:rsidP="00B372AB">
            <w:pPr>
              <w:cnfStyle w:val="000000000000" w:firstRow="0" w:lastRow="0" w:firstColumn="0" w:lastColumn="0" w:oddVBand="0" w:evenVBand="0" w:oddHBand="0" w:evenHBand="0" w:firstRowFirstColumn="0" w:firstRowLastColumn="0" w:lastRowFirstColumn="0" w:lastRowLastColumn="0"/>
            </w:pPr>
            <w:proofErr w:type="gramStart"/>
            <w:r>
              <w:t>can’t</w:t>
            </w:r>
            <w:proofErr w:type="gramEnd"/>
            <w:r>
              <w:t xml:space="preserve"> able to use the feature.</w:t>
            </w:r>
          </w:p>
        </w:tc>
        <w:tc>
          <w:tcPr>
            <w:tcW w:w="1133" w:type="dxa"/>
          </w:tcPr>
          <w:p w:rsidR="00B372AB"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B372AB" w:rsidRDefault="00957890" w:rsidP="00496565">
            <w:r>
              <w:t>SMS – 013</w:t>
            </w:r>
          </w:p>
        </w:tc>
        <w:tc>
          <w:tcPr>
            <w:tcW w:w="1199" w:type="dxa"/>
          </w:tcPr>
          <w:p w:rsidR="00B372AB" w:rsidRDefault="00B372AB" w:rsidP="00337B76">
            <w:pPr>
              <w:cnfStyle w:val="000000100000" w:firstRow="0" w:lastRow="0" w:firstColumn="0" w:lastColumn="0" w:oddVBand="0" w:evenVBand="0" w:oddHBand="1" w:evenHBand="0" w:firstRowFirstColumn="0" w:firstRowLastColumn="0" w:lastRowFirstColumn="0" w:lastRowLastColumn="0"/>
            </w:pPr>
          </w:p>
        </w:tc>
        <w:tc>
          <w:tcPr>
            <w:tcW w:w="1133" w:type="dxa"/>
          </w:tcPr>
          <w:p w:rsidR="00B372AB" w:rsidRDefault="00C009AE" w:rsidP="00496565">
            <w:pPr>
              <w:cnfStyle w:val="000000100000" w:firstRow="0" w:lastRow="0" w:firstColumn="0" w:lastColumn="0" w:oddVBand="0" w:evenVBand="0" w:oddHBand="1" w:evenHBand="0" w:firstRowFirstColumn="0" w:firstRowLastColumn="0" w:lastRowFirstColumn="0" w:lastRowLastColumn="0"/>
            </w:pPr>
            <w:r>
              <w:t>EditCourse</w:t>
            </w:r>
          </w:p>
        </w:tc>
        <w:tc>
          <w:tcPr>
            <w:tcW w:w="1332" w:type="dxa"/>
          </w:tcPr>
          <w:p w:rsidR="00B372AB" w:rsidRDefault="00B372AB" w:rsidP="00337B76">
            <w:pPr>
              <w:cnfStyle w:val="000000100000" w:firstRow="0" w:lastRow="0" w:firstColumn="0" w:lastColumn="0" w:oddVBand="0" w:evenVBand="0" w:oddHBand="1" w:evenHBand="0" w:firstRowFirstColumn="0" w:firstRowLastColumn="0" w:lastRowFirstColumn="0" w:lastRowLastColumn="0"/>
            </w:pPr>
          </w:p>
        </w:tc>
        <w:tc>
          <w:tcPr>
            <w:tcW w:w="1117" w:type="dxa"/>
          </w:tcPr>
          <w:p w:rsidR="00B372AB" w:rsidRDefault="00B372AB" w:rsidP="00496565">
            <w:pPr>
              <w:cnfStyle w:val="000000100000" w:firstRow="0" w:lastRow="0" w:firstColumn="0" w:lastColumn="0" w:oddVBand="0" w:evenVBand="0" w:oddHBand="1" w:evenHBand="0" w:firstRowFirstColumn="0" w:firstRowLastColumn="0" w:lastRowFirstColumn="0" w:lastRowLastColumn="0"/>
            </w:pPr>
            <w:r>
              <w:t>Step 3</w:t>
            </w:r>
          </w:p>
        </w:tc>
        <w:tc>
          <w:tcPr>
            <w:tcW w:w="1332" w:type="dxa"/>
          </w:tcPr>
          <w:p w:rsidR="00B372AB" w:rsidRDefault="00B372AB" w:rsidP="00B372AB">
            <w:pPr>
              <w:cnfStyle w:val="000000100000" w:firstRow="0" w:lastRow="0" w:firstColumn="0" w:lastColumn="0" w:oddVBand="0" w:evenVBand="0" w:oddHBand="1" w:evenHBand="0" w:firstRowFirstColumn="0" w:firstRowLastColumn="0" w:lastRowFirstColumn="0" w:lastRowLastColumn="0"/>
            </w:pPr>
            <w:r>
              <w:t xml:space="preserve">Click on EditCourse Button to </w:t>
            </w:r>
            <w:r>
              <w:lastRenderedPageBreak/>
              <w:t>edit the invalid information. And then press the Submit button.</w:t>
            </w:r>
          </w:p>
          <w:p w:rsidR="00CD5C2E" w:rsidRDefault="00CD5C2E" w:rsidP="00B372AB">
            <w:pPr>
              <w:cnfStyle w:val="000000100000" w:firstRow="0" w:lastRow="0" w:firstColumn="0" w:lastColumn="0" w:oddVBand="0" w:evenVBand="0" w:oddHBand="1" w:evenHBand="0" w:firstRowFirstColumn="0" w:firstRowLastColumn="0" w:lastRowFirstColumn="0" w:lastRowLastColumn="0"/>
            </w:pPr>
          </w:p>
        </w:tc>
        <w:tc>
          <w:tcPr>
            <w:tcW w:w="1233" w:type="dxa"/>
          </w:tcPr>
          <w:p w:rsidR="00B372AB" w:rsidRDefault="00B372AB" w:rsidP="00B372AB">
            <w:pPr>
              <w:cnfStyle w:val="000000100000" w:firstRow="0" w:lastRow="0" w:firstColumn="0" w:lastColumn="0" w:oddVBand="0" w:evenVBand="0" w:oddHBand="1" w:evenHBand="0" w:firstRowFirstColumn="0" w:firstRowLastColumn="0" w:lastRowFirstColumn="0" w:lastRowLastColumn="0"/>
            </w:pPr>
            <w:r>
              <w:lastRenderedPageBreak/>
              <w:t xml:space="preserve">Successfully edited the invalid </w:t>
            </w:r>
            <w:r>
              <w:lastRenderedPageBreak/>
              <w:t xml:space="preserve">Course information. </w:t>
            </w:r>
            <w:r w:rsidR="00E96250">
              <w:t>Registration under Course can be done.</w:t>
            </w:r>
          </w:p>
        </w:tc>
        <w:tc>
          <w:tcPr>
            <w:tcW w:w="1133" w:type="dxa"/>
          </w:tcPr>
          <w:p w:rsidR="00B372AB" w:rsidRDefault="00957890" w:rsidP="00496565">
            <w:pPr>
              <w:cnfStyle w:val="000000100000" w:firstRow="0" w:lastRow="0" w:firstColumn="0" w:lastColumn="0" w:oddVBand="0" w:evenVBand="0" w:oddHBand="1" w:evenHBand="0" w:firstRowFirstColumn="0" w:firstRowLastColumn="0" w:lastRowFirstColumn="0" w:lastRowLastColumn="0"/>
            </w:pPr>
            <w:r>
              <w:lastRenderedPageBreak/>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B372AB" w:rsidRDefault="00957890" w:rsidP="00496565">
            <w:r>
              <w:lastRenderedPageBreak/>
              <w:t>SMS – 014</w:t>
            </w:r>
          </w:p>
        </w:tc>
        <w:tc>
          <w:tcPr>
            <w:tcW w:w="1199" w:type="dxa"/>
          </w:tcPr>
          <w:p w:rsidR="00B372AB" w:rsidRDefault="00B372AB" w:rsidP="00337B76">
            <w:pPr>
              <w:cnfStyle w:val="000000000000" w:firstRow="0" w:lastRow="0" w:firstColumn="0" w:lastColumn="0" w:oddVBand="0" w:evenVBand="0" w:oddHBand="0" w:evenHBand="0" w:firstRowFirstColumn="0" w:firstRowLastColumn="0" w:lastRowFirstColumn="0" w:lastRowLastColumn="0"/>
            </w:pPr>
          </w:p>
        </w:tc>
        <w:tc>
          <w:tcPr>
            <w:tcW w:w="1133" w:type="dxa"/>
          </w:tcPr>
          <w:p w:rsidR="00B372AB" w:rsidRDefault="00B372AB" w:rsidP="00496565">
            <w:pPr>
              <w:cnfStyle w:val="000000000000" w:firstRow="0" w:lastRow="0" w:firstColumn="0" w:lastColumn="0" w:oddVBand="0" w:evenVBand="0" w:oddHBand="0" w:evenHBand="0" w:firstRowFirstColumn="0" w:firstRowLastColumn="0" w:lastRowFirstColumn="0" w:lastRowLastColumn="0"/>
            </w:pPr>
          </w:p>
        </w:tc>
        <w:tc>
          <w:tcPr>
            <w:tcW w:w="1332" w:type="dxa"/>
          </w:tcPr>
          <w:p w:rsidR="00B372AB" w:rsidRDefault="00B372AB" w:rsidP="00337B76">
            <w:pPr>
              <w:cnfStyle w:val="000000000000" w:firstRow="0" w:lastRow="0" w:firstColumn="0" w:lastColumn="0" w:oddVBand="0" w:evenVBand="0" w:oddHBand="0" w:evenHBand="0" w:firstRowFirstColumn="0" w:firstRowLastColumn="0" w:lastRowFirstColumn="0" w:lastRowLastColumn="0"/>
            </w:pPr>
          </w:p>
        </w:tc>
        <w:tc>
          <w:tcPr>
            <w:tcW w:w="1117" w:type="dxa"/>
          </w:tcPr>
          <w:p w:rsidR="00B372AB" w:rsidRDefault="00E96250" w:rsidP="00496565">
            <w:pPr>
              <w:cnfStyle w:val="000000000000" w:firstRow="0" w:lastRow="0" w:firstColumn="0" w:lastColumn="0" w:oddVBand="0" w:evenVBand="0" w:oddHBand="0" w:evenHBand="0" w:firstRowFirstColumn="0" w:firstRowLastColumn="0" w:lastRowFirstColumn="0" w:lastRowLastColumn="0"/>
            </w:pPr>
            <w:r>
              <w:t>Step 4</w:t>
            </w:r>
          </w:p>
        </w:tc>
        <w:tc>
          <w:tcPr>
            <w:tcW w:w="1332" w:type="dxa"/>
          </w:tcPr>
          <w:p w:rsidR="00E96250" w:rsidRDefault="00E96250" w:rsidP="00E96250">
            <w:pPr>
              <w:cnfStyle w:val="000000000000" w:firstRow="0" w:lastRow="0" w:firstColumn="0" w:lastColumn="0" w:oddVBand="0" w:evenVBand="0" w:oddHBand="0" w:evenHBand="0" w:firstRowFirstColumn="0" w:firstRowLastColumn="0" w:lastRowFirstColumn="0" w:lastRowLastColumn="0"/>
            </w:pPr>
            <w:r>
              <w:t>Click on</w:t>
            </w:r>
          </w:p>
          <w:p w:rsidR="00E96250" w:rsidRDefault="00E96250" w:rsidP="00E96250">
            <w:pPr>
              <w:cnfStyle w:val="000000000000" w:firstRow="0" w:lastRow="0" w:firstColumn="0" w:lastColumn="0" w:oddVBand="0" w:evenVBand="0" w:oddHBand="0" w:evenHBand="0" w:firstRowFirstColumn="0" w:firstRowLastColumn="0" w:lastRowFirstColumn="0" w:lastRowLastColumn="0"/>
            </w:pPr>
            <w:r>
              <w:t>Submit</w:t>
            </w:r>
          </w:p>
          <w:p w:rsidR="00E96250" w:rsidRDefault="00E96250" w:rsidP="00E96250">
            <w:pPr>
              <w:cnfStyle w:val="000000000000" w:firstRow="0" w:lastRow="0" w:firstColumn="0" w:lastColumn="0" w:oddVBand="0" w:evenVBand="0" w:oddHBand="0" w:evenHBand="0" w:firstRowFirstColumn="0" w:firstRowLastColumn="0" w:lastRowFirstColumn="0" w:lastRowLastColumn="0"/>
            </w:pPr>
            <w:r>
              <w:t>button after</w:t>
            </w:r>
          </w:p>
          <w:p w:rsidR="00E96250" w:rsidRDefault="00E96250" w:rsidP="00E96250">
            <w:pPr>
              <w:cnfStyle w:val="000000000000" w:firstRow="0" w:lastRow="0" w:firstColumn="0" w:lastColumn="0" w:oddVBand="0" w:evenVBand="0" w:oddHBand="0" w:evenHBand="0" w:firstRowFirstColumn="0" w:firstRowLastColumn="0" w:lastRowFirstColumn="0" w:lastRowLastColumn="0"/>
            </w:pPr>
            <w:r>
              <w:t>inserting valid</w:t>
            </w:r>
          </w:p>
          <w:p w:rsidR="00E96250" w:rsidRDefault="00E96250" w:rsidP="00E96250">
            <w:pPr>
              <w:cnfStyle w:val="000000000000" w:firstRow="0" w:lastRow="0" w:firstColumn="0" w:lastColumn="0" w:oddVBand="0" w:evenVBand="0" w:oddHBand="0" w:evenHBand="0" w:firstRowFirstColumn="0" w:firstRowLastColumn="0" w:lastRowFirstColumn="0" w:lastRowLastColumn="0"/>
            </w:pPr>
            <w:r>
              <w:t>information of Course from</w:t>
            </w:r>
          </w:p>
          <w:p w:rsidR="00B372AB" w:rsidRDefault="00E96250" w:rsidP="00E96250">
            <w:pPr>
              <w:cnfStyle w:val="000000000000" w:firstRow="0" w:lastRow="0" w:firstColumn="0" w:lastColumn="0" w:oddVBand="0" w:evenVBand="0" w:oddHBand="0" w:evenHBand="0" w:firstRowFirstColumn="0" w:firstRowLastColumn="0" w:lastRowFirstColumn="0" w:lastRowLastColumn="0"/>
            </w:pPr>
            <w:r>
              <w:t>SMS.</w:t>
            </w:r>
          </w:p>
          <w:p w:rsidR="00CD5C2E" w:rsidRDefault="00CD5C2E" w:rsidP="00E96250">
            <w:pPr>
              <w:cnfStyle w:val="000000000000" w:firstRow="0" w:lastRow="0" w:firstColumn="0" w:lastColumn="0" w:oddVBand="0" w:evenVBand="0" w:oddHBand="0" w:evenHBand="0" w:firstRowFirstColumn="0" w:firstRowLastColumn="0" w:lastRowFirstColumn="0" w:lastRowLastColumn="0"/>
            </w:pPr>
          </w:p>
        </w:tc>
        <w:tc>
          <w:tcPr>
            <w:tcW w:w="1233" w:type="dxa"/>
          </w:tcPr>
          <w:p w:rsidR="00B372AB" w:rsidRDefault="00E96250" w:rsidP="00E96250">
            <w:pPr>
              <w:cnfStyle w:val="000000000000" w:firstRow="0" w:lastRow="0" w:firstColumn="0" w:lastColumn="0" w:oddVBand="0" w:evenVBand="0" w:oddHBand="0" w:evenHBand="0" w:firstRowFirstColumn="0" w:firstRowLastColumn="0" w:lastRowFirstColumn="0" w:lastRowLastColumn="0"/>
            </w:pPr>
            <w:r>
              <w:t xml:space="preserve">Successfully added the details of the Course into SMS.   </w:t>
            </w:r>
          </w:p>
        </w:tc>
        <w:tc>
          <w:tcPr>
            <w:tcW w:w="1133" w:type="dxa"/>
          </w:tcPr>
          <w:p w:rsidR="00B372AB"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E96250" w:rsidRDefault="00957890" w:rsidP="00496565">
            <w:r>
              <w:t>SMS – 015</w:t>
            </w:r>
          </w:p>
        </w:tc>
        <w:tc>
          <w:tcPr>
            <w:tcW w:w="1199" w:type="dxa"/>
          </w:tcPr>
          <w:p w:rsidR="00E96250" w:rsidRDefault="00E96250" w:rsidP="00337B76">
            <w:pPr>
              <w:cnfStyle w:val="000000100000" w:firstRow="0" w:lastRow="0" w:firstColumn="0" w:lastColumn="0" w:oddVBand="0" w:evenVBand="0" w:oddHBand="1" w:evenHBand="0" w:firstRowFirstColumn="0" w:firstRowLastColumn="0" w:lastRowFirstColumn="0" w:lastRowLastColumn="0"/>
            </w:pPr>
            <w:r>
              <w:t>Check for registered Student</w:t>
            </w:r>
          </w:p>
        </w:tc>
        <w:tc>
          <w:tcPr>
            <w:tcW w:w="1133" w:type="dxa"/>
          </w:tcPr>
          <w:p w:rsidR="00E96250" w:rsidRDefault="00E96250" w:rsidP="00496565">
            <w:pPr>
              <w:cnfStyle w:val="000000100000" w:firstRow="0" w:lastRow="0" w:firstColumn="0" w:lastColumn="0" w:oddVBand="0" w:evenVBand="0" w:oddHBand="1" w:evenHBand="0" w:firstRowFirstColumn="0" w:firstRowLastColumn="0" w:lastRowFirstColumn="0" w:lastRowLastColumn="0"/>
            </w:pPr>
            <w:r>
              <w:t>Student</w:t>
            </w:r>
          </w:p>
        </w:tc>
        <w:tc>
          <w:tcPr>
            <w:tcW w:w="1332" w:type="dxa"/>
          </w:tcPr>
          <w:p w:rsidR="00E96250" w:rsidRDefault="00E96250" w:rsidP="00E96250">
            <w:pPr>
              <w:cnfStyle w:val="000000100000" w:firstRow="0" w:lastRow="0" w:firstColumn="0" w:lastColumn="0" w:oddVBand="0" w:evenVBand="0" w:oddHBand="1" w:evenHBand="0" w:firstRowFirstColumn="0" w:firstRowLastColumn="0" w:lastRowFirstColumn="0" w:lastRowLastColumn="0"/>
            </w:pPr>
            <w:r>
              <w:t>The</w:t>
            </w:r>
          </w:p>
          <w:p w:rsidR="00E96250" w:rsidRDefault="00E96250" w:rsidP="00E96250">
            <w:pPr>
              <w:cnfStyle w:val="000000100000" w:firstRow="0" w:lastRow="0" w:firstColumn="0" w:lastColumn="0" w:oddVBand="0" w:evenVBand="0" w:oddHBand="1" w:evenHBand="0" w:firstRowFirstColumn="0" w:firstRowLastColumn="0" w:lastRowFirstColumn="0" w:lastRowLastColumn="0"/>
            </w:pPr>
            <w:r>
              <w:t>purpose</w:t>
            </w:r>
          </w:p>
          <w:p w:rsidR="00E96250" w:rsidRDefault="00E96250" w:rsidP="00E96250">
            <w:pPr>
              <w:cnfStyle w:val="000000100000" w:firstRow="0" w:lastRow="0" w:firstColumn="0" w:lastColumn="0" w:oddVBand="0" w:evenVBand="0" w:oddHBand="1" w:evenHBand="0" w:firstRowFirstColumn="0" w:firstRowLastColumn="0" w:lastRowFirstColumn="0" w:lastRowLastColumn="0"/>
            </w:pPr>
            <w:r>
              <w:t>of this test</w:t>
            </w:r>
          </w:p>
          <w:p w:rsidR="00E96250" w:rsidRDefault="00E96250" w:rsidP="00E96250">
            <w:pPr>
              <w:cnfStyle w:val="000000100000" w:firstRow="0" w:lastRow="0" w:firstColumn="0" w:lastColumn="0" w:oddVBand="0" w:evenVBand="0" w:oddHBand="1" w:evenHBand="0" w:firstRowFirstColumn="0" w:firstRowLastColumn="0" w:lastRowFirstColumn="0" w:lastRowLastColumn="0"/>
            </w:pPr>
            <w:r>
              <w:t>is to verify</w:t>
            </w:r>
          </w:p>
          <w:p w:rsidR="00E96250" w:rsidRDefault="00E96250" w:rsidP="00E96250">
            <w:pPr>
              <w:cnfStyle w:val="000000100000" w:firstRow="0" w:lastRow="0" w:firstColumn="0" w:lastColumn="0" w:oddVBand="0" w:evenVBand="0" w:oddHBand="1" w:evenHBand="0" w:firstRowFirstColumn="0" w:firstRowLastColumn="0" w:lastRowFirstColumn="0" w:lastRowLastColumn="0"/>
            </w:pPr>
            <w:r>
              <w:t>that all the</w:t>
            </w:r>
          </w:p>
          <w:p w:rsidR="00E96250" w:rsidRDefault="00E96250" w:rsidP="00E96250">
            <w:pPr>
              <w:cnfStyle w:val="000000100000" w:firstRow="0" w:lastRow="0" w:firstColumn="0" w:lastColumn="0" w:oddVBand="0" w:evenVBand="0" w:oddHBand="1" w:evenHBand="0" w:firstRowFirstColumn="0" w:firstRowLastColumn="0" w:lastRowFirstColumn="0" w:lastRowLastColumn="0"/>
            </w:pPr>
            <w:proofErr w:type="gramStart"/>
            <w:r>
              <w:t>registered</w:t>
            </w:r>
            <w:proofErr w:type="gramEnd"/>
            <w:r>
              <w:t xml:space="preserve"> student information successfully updated to SMS.</w:t>
            </w:r>
          </w:p>
          <w:p w:rsidR="00E96250" w:rsidRDefault="00E96250" w:rsidP="00337B76">
            <w:pPr>
              <w:cnfStyle w:val="000000100000" w:firstRow="0" w:lastRow="0" w:firstColumn="0" w:lastColumn="0" w:oddVBand="0" w:evenVBand="0" w:oddHBand="1" w:evenHBand="0" w:firstRowFirstColumn="0" w:firstRowLastColumn="0" w:lastRowFirstColumn="0" w:lastRowLastColumn="0"/>
            </w:pPr>
          </w:p>
        </w:tc>
        <w:tc>
          <w:tcPr>
            <w:tcW w:w="1117" w:type="dxa"/>
          </w:tcPr>
          <w:p w:rsidR="00E96250" w:rsidRDefault="00E96250" w:rsidP="00496565">
            <w:pPr>
              <w:cnfStyle w:val="000000100000" w:firstRow="0" w:lastRow="0" w:firstColumn="0" w:lastColumn="0" w:oddVBand="0" w:evenVBand="0" w:oddHBand="1" w:evenHBand="0" w:firstRowFirstColumn="0" w:firstRowLastColumn="0" w:lastRowFirstColumn="0" w:lastRowLastColumn="0"/>
            </w:pPr>
            <w:r>
              <w:t>Step 1</w:t>
            </w:r>
          </w:p>
        </w:tc>
        <w:tc>
          <w:tcPr>
            <w:tcW w:w="1332" w:type="dxa"/>
          </w:tcPr>
          <w:p w:rsidR="00E96250" w:rsidRDefault="00E96250" w:rsidP="00E96250">
            <w:pPr>
              <w:cnfStyle w:val="000000100000" w:firstRow="0" w:lastRow="0" w:firstColumn="0" w:lastColumn="0" w:oddVBand="0" w:evenVBand="0" w:oddHBand="1" w:evenHBand="0" w:firstRowFirstColumn="0" w:firstRowLastColumn="0" w:lastRowFirstColumn="0" w:lastRowLastColumn="0"/>
            </w:pPr>
            <w:r>
              <w:t>Click Student to open Student window.</w:t>
            </w:r>
          </w:p>
        </w:tc>
        <w:tc>
          <w:tcPr>
            <w:tcW w:w="1233" w:type="dxa"/>
          </w:tcPr>
          <w:p w:rsidR="00E96250" w:rsidRDefault="00E96250" w:rsidP="00E96250">
            <w:pPr>
              <w:cnfStyle w:val="000000100000" w:firstRow="0" w:lastRow="0" w:firstColumn="0" w:lastColumn="0" w:oddVBand="0" w:evenVBand="0" w:oddHBand="1" w:evenHBand="0" w:firstRowFirstColumn="0" w:firstRowLastColumn="0" w:lastRowFirstColumn="0" w:lastRowLastColumn="0"/>
            </w:pPr>
            <w:r>
              <w:t>Successfully opened Student window.</w:t>
            </w:r>
          </w:p>
        </w:tc>
        <w:tc>
          <w:tcPr>
            <w:tcW w:w="1133" w:type="dxa"/>
          </w:tcPr>
          <w:p w:rsidR="00E96250"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E96250" w:rsidRDefault="00957890" w:rsidP="00496565">
            <w:r>
              <w:t>SMS – 016</w:t>
            </w:r>
          </w:p>
        </w:tc>
        <w:tc>
          <w:tcPr>
            <w:tcW w:w="1199" w:type="dxa"/>
          </w:tcPr>
          <w:p w:rsidR="00E96250" w:rsidRDefault="00E96250" w:rsidP="00337B76">
            <w:pPr>
              <w:cnfStyle w:val="000000000000" w:firstRow="0" w:lastRow="0" w:firstColumn="0" w:lastColumn="0" w:oddVBand="0" w:evenVBand="0" w:oddHBand="0" w:evenHBand="0" w:firstRowFirstColumn="0" w:firstRowLastColumn="0" w:lastRowFirstColumn="0" w:lastRowLastColumn="0"/>
            </w:pPr>
          </w:p>
        </w:tc>
        <w:tc>
          <w:tcPr>
            <w:tcW w:w="1133" w:type="dxa"/>
          </w:tcPr>
          <w:p w:rsidR="00E96250" w:rsidRDefault="00C009AE" w:rsidP="00496565">
            <w:pPr>
              <w:cnfStyle w:val="000000000000" w:firstRow="0" w:lastRow="0" w:firstColumn="0" w:lastColumn="0" w:oddVBand="0" w:evenVBand="0" w:oddHBand="0" w:evenHBand="0" w:firstRowFirstColumn="0" w:firstRowLastColumn="0" w:lastRowFirstColumn="0" w:lastRowLastColumn="0"/>
            </w:pPr>
            <w:r>
              <w:t>Submit</w:t>
            </w:r>
          </w:p>
        </w:tc>
        <w:tc>
          <w:tcPr>
            <w:tcW w:w="1332" w:type="dxa"/>
          </w:tcPr>
          <w:p w:rsidR="00E96250" w:rsidRDefault="00E96250" w:rsidP="00E96250">
            <w:pPr>
              <w:cnfStyle w:val="000000000000" w:firstRow="0" w:lastRow="0" w:firstColumn="0" w:lastColumn="0" w:oddVBand="0" w:evenVBand="0" w:oddHBand="0" w:evenHBand="0" w:firstRowFirstColumn="0" w:firstRowLastColumn="0" w:lastRowFirstColumn="0" w:lastRowLastColumn="0"/>
            </w:pPr>
          </w:p>
        </w:tc>
        <w:tc>
          <w:tcPr>
            <w:tcW w:w="1117" w:type="dxa"/>
          </w:tcPr>
          <w:p w:rsidR="00E96250" w:rsidRDefault="00E96250" w:rsidP="00496565">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E96250" w:rsidRDefault="00E96250" w:rsidP="00E96250">
            <w:pPr>
              <w:cnfStyle w:val="000000000000" w:firstRow="0" w:lastRow="0" w:firstColumn="0" w:lastColumn="0" w:oddVBand="0" w:evenVBand="0" w:oddHBand="0" w:evenHBand="0" w:firstRowFirstColumn="0" w:firstRowLastColumn="0" w:lastRowFirstColumn="0" w:lastRowLastColumn="0"/>
            </w:pPr>
            <w:r>
              <w:t>Click on</w:t>
            </w:r>
          </w:p>
          <w:p w:rsidR="00E96250" w:rsidRDefault="00E96250" w:rsidP="00E96250">
            <w:pPr>
              <w:cnfStyle w:val="000000000000" w:firstRow="0" w:lastRow="0" w:firstColumn="0" w:lastColumn="0" w:oddVBand="0" w:evenVBand="0" w:oddHBand="0" w:evenHBand="0" w:firstRowFirstColumn="0" w:firstRowLastColumn="0" w:lastRowFirstColumn="0" w:lastRowLastColumn="0"/>
            </w:pPr>
            <w:r>
              <w:t>Submit</w:t>
            </w:r>
          </w:p>
          <w:p w:rsidR="00E96250" w:rsidRDefault="00E96250" w:rsidP="00E96250">
            <w:pPr>
              <w:cnfStyle w:val="000000000000" w:firstRow="0" w:lastRow="0" w:firstColumn="0" w:lastColumn="0" w:oddVBand="0" w:evenVBand="0" w:oddHBand="0" w:evenHBand="0" w:firstRowFirstColumn="0" w:firstRowLastColumn="0" w:lastRowFirstColumn="0" w:lastRowLastColumn="0"/>
            </w:pPr>
            <w:r>
              <w:t>button after</w:t>
            </w:r>
          </w:p>
          <w:p w:rsidR="00E96250" w:rsidRDefault="00E96250" w:rsidP="00E96250">
            <w:pPr>
              <w:cnfStyle w:val="000000000000" w:firstRow="0" w:lastRow="0" w:firstColumn="0" w:lastColumn="0" w:oddVBand="0" w:evenVBand="0" w:oddHBand="0" w:evenHBand="0" w:firstRowFirstColumn="0" w:firstRowLastColumn="0" w:lastRowFirstColumn="0" w:lastRowLastColumn="0"/>
            </w:pPr>
            <w:r>
              <w:t>inserting invalid</w:t>
            </w:r>
          </w:p>
          <w:p w:rsidR="00E96250" w:rsidRDefault="00E96250" w:rsidP="00E96250">
            <w:pPr>
              <w:cnfStyle w:val="000000000000" w:firstRow="0" w:lastRow="0" w:firstColumn="0" w:lastColumn="0" w:oddVBand="0" w:evenVBand="0" w:oddHBand="0" w:evenHBand="0" w:firstRowFirstColumn="0" w:firstRowLastColumn="0" w:lastRowFirstColumn="0" w:lastRowLastColumn="0"/>
            </w:pPr>
            <w:r>
              <w:t xml:space="preserve">information of </w:t>
            </w:r>
            <w:r w:rsidR="00B33CF0">
              <w:t>Student</w:t>
            </w:r>
            <w:r>
              <w:t xml:space="preserve"> from</w:t>
            </w:r>
          </w:p>
          <w:p w:rsidR="00CD5C2E" w:rsidRDefault="00E96250" w:rsidP="00CD5C2E">
            <w:pPr>
              <w:cnfStyle w:val="000000000000" w:firstRow="0" w:lastRow="0" w:firstColumn="0" w:lastColumn="0" w:oddVBand="0" w:evenVBand="0" w:oddHBand="0" w:evenHBand="0" w:firstRowFirstColumn="0" w:firstRowLastColumn="0" w:lastRowFirstColumn="0" w:lastRowLastColumn="0"/>
            </w:pPr>
            <w:r>
              <w:t>SMS.</w:t>
            </w:r>
          </w:p>
        </w:tc>
        <w:tc>
          <w:tcPr>
            <w:tcW w:w="1233" w:type="dxa"/>
          </w:tcPr>
          <w:p w:rsidR="00E96250" w:rsidRDefault="00B33CF0" w:rsidP="00B33CF0">
            <w:pPr>
              <w:cnfStyle w:val="000000000000" w:firstRow="0" w:lastRow="0" w:firstColumn="0" w:lastColumn="0" w:oddVBand="0" w:evenVBand="0" w:oddHBand="0" w:evenHBand="0" w:firstRowFirstColumn="0" w:firstRowLastColumn="0" w:lastRowFirstColumn="0" w:lastRowLastColumn="0"/>
            </w:pPr>
            <w:r>
              <w:t xml:space="preserve">Can’t able to update the details of the Student for future use. </w:t>
            </w:r>
          </w:p>
        </w:tc>
        <w:tc>
          <w:tcPr>
            <w:tcW w:w="1133" w:type="dxa"/>
          </w:tcPr>
          <w:p w:rsidR="00E96250"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B33CF0" w:rsidRDefault="00957890" w:rsidP="00496565">
            <w:r>
              <w:t>SMS – 017</w:t>
            </w:r>
          </w:p>
        </w:tc>
        <w:tc>
          <w:tcPr>
            <w:tcW w:w="1199" w:type="dxa"/>
          </w:tcPr>
          <w:p w:rsidR="00B33CF0" w:rsidRDefault="00B33CF0" w:rsidP="00337B76">
            <w:pPr>
              <w:cnfStyle w:val="000000100000" w:firstRow="0" w:lastRow="0" w:firstColumn="0" w:lastColumn="0" w:oddVBand="0" w:evenVBand="0" w:oddHBand="1" w:evenHBand="0" w:firstRowFirstColumn="0" w:firstRowLastColumn="0" w:lastRowFirstColumn="0" w:lastRowLastColumn="0"/>
            </w:pPr>
          </w:p>
        </w:tc>
        <w:tc>
          <w:tcPr>
            <w:tcW w:w="1133" w:type="dxa"/>
          </w:tcPr>
          <w:p w:rsidR="00B33CF0" w:rsidRDefault="00C009AE" w:rsidP="00496565">
            <w:pPr>
              <w:cnfStyle w:val="000000100000" w:firstRow="0" w:lastRow="0" w:firstColumn="0" w:lastColumn="0" w:oddVBand="0" w:evenVBand="0" w:oddHBand="1" w:evenHBand="0" w:firstRowFirstColumn="0" w:firstRowLastColumn="0" w:lastRowFirstColumn="0" w:lastRowLastColumn="0"/>
            </w:pPr>
            <w:r>
              <w:t>EditStudent</w:t>
            </w:r>
          </w:p>
        </w:tc>
        <w:tc>
          <w:tcPr>
            <w:tcW w:w="1332" w:type="dxa"/>
          </w:tcPr>
          <w:p w:rsidR="00B33CF0" w:rsidRDefault="00B33CF0" w:rsidP="00E96250">
            <w:pPr>
              <w:cnfStyle w:val="000000100000" w:firstRow="0" w:lastRow="0" w:firstColumn="0" w:lastColumn="0" w:oddVBand="0" w:evenVBand="0" w:oddHBand="1" w:evenHBand="0" w:firstRowFirstColumn="0" w:firstRowLastColumn="0" w:lastRowFirstColumn="0" w:lastRowLastColumn="0"/>
            </w:pPr>
          </w:p>
        </w:tc>
        <w:tc>
          <w:tcPr>
            <w:tcW w:w="1117" w:type="dxa"/>
          </w:tcPr>
          <w:p w:rsidR="00B33CF0" w:rsidRDefault="00B33CF0" w:rsidP="00496565">
            <w:pPr>
              <w:cnfStyle w:val="000000100000" w:firstRow="0" w:lastRow="0" w:firstColumn="0" w:lastColumn="0" w:oddVBand="0" w:evenVBand="0" w:oddHBand="1" w:evenHBand="0" w:firstRowFirstColumn="0" w:firstRowLastColumn="0" w:lastRowFirstColumn="0" w:lastRowLastColumn="0"/>
            </w:pPr>
            <w:r>
              <w:t>Step 3</w:t>
            </w:r>
          </w:p>
        </w:tc>
        <w:tc>
          <w:tcPr>
            <w:tcW w:w="1332" w:type="dxa"/>
          </w:tcPr>
          <w:p w:rsidR="00B33CF0" w:rsidRDefault="00B33CF0" w:rsidP="00B33CF0">
            <w:pPr>
              <w:cnfStyle w:val="000000100000" w:firstRow="0" w:lastRow="0" w:firstColumn="0" w:lastColumn="0" w:oddVBand="0" w:evenVBand="0" w:oddHBand="1" w:evenHBand="0" w:firstRowFirstColumn="0" w:firstRowLastColumn="0" w:lastRowFirstColumn="0" w:lastRowLastColumn="0"/>
            </w:pPr>
            <w:r>
              <w:t>Click on EditStudent Button to edit the invalid information of the Student. And then press the Submit button.</w:t>
            </w:r>
          </w:p>
        </w:tc>
        <w:tc>
          <w:tcPr>
            <w:tcW w:w="1233" w:type="dxa"/>
          </w:tcPr>
          <w:p w:rsidR="00B33CF0" w:rsidRDefault="00B33CF0" w:rsidP="00B33CF0">
            <w:pPr>
              <w:cnfStyle w:val="000000100000" w:firstRow="0" w:lastRow="0" w:firstColumn="0" w:lastColumn="0" w:oddVBand="0" w:evenVBand="0" w:oddHBand="1" w:evenHBand="0" w:firstRowFirstColumn="0" w:firstRowLastColumn="0" w:lastRowFirstColumn="0" w:lastRowLastColumn="0"/>
            </w:pPr>
            <w:r>
              <w:t>Successfully edited the invalid Student information. Can able to update the details of the Student for future use.</w:t>
            </w:r>
          </w:p>
          <w:p w:rsidR="00B33CF0" w:rsidRDefault="00B33CF0" w:rsidP="00B33CF0">
            <w:pPr>
              <w:cnfStyle w:val="000000100000" w:firstRow="0" w:lastRow="0" w:firstColumn="0" w:lastColumn="0" w:oddVBand="0" w:evenVBand="0" w:oddHBand="1" w:evenHBand="0" w:firstRowFirstColumn="0" w:firstRowLastColumn="0" w:lastRowFirstColumn="0" w:lastRowLastColumn="0"/>
            </w:pPr>
          </w:p>
        </w:tc>
        <w:tc>
          <w:tcPr>
            <w:tcW w:w="1133" w:type="dxa"/>
          </w:tcPr>
          <w:p w:rsidR="00B33CF0"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B33CF0" w:rsidRDefault="00957890" w:rsidP="00496565">
            <w:r>
              <w:t>SMS – 018</w:t>
            </w:r>
          </w:p>
        </w:tc>
        <w:tc>
          <w:tcPr>
            <w:tcW w:w="1199" w:type="dxa"/>
          </w:tcPr>
          <w:p w:rsidR="00B33CF0" w:rsidRDefault="00B33CF0" w:rsidP="00337B76">
            <w:pPr>
              <w:cnfStyle w:val="000000000000" w:firstRow="0" w:lastRow="0" w:firstColumn="0" w:lastColumn="0" w:oddVBand="0" w:evenVBand="0" w:oddHBand="0" w:evenHBand="0" w:firstRowFirstColumn="0" w:firstRowLastColumn="0" w:lastRowFirstColumn="0" w:lastRowLastColumn="0"/>
            </w:pPr>
          </w:p>
        </w:tc>
        <w:tc>
          <w:tcPr>
            <w:tcW w:w="1133" w:type="dxa"/>
          </w:tcPr>
          <w:p w:rsidR="00B33CF0" w:rsidRDefault="00B33CF0" w:rsidP="00496565">
            <w:pPr>
              <w:cnfStyle w:val="000000000000" w:firstRow="0" w:lastRow="0" w:firstColumn="0" w:lastColumn="0" w:oddVBand="0" w:evenVBand="0" w:oddHBand="0" w:evenHBand="0" w:firstRowFirstColumn="0" w:firstRowLastColumn="0" w:lastRowFirstColumn="0" w:lastRowLastColumn="0"/>
            </w:pPr>
          </w:p>
        </w:tc>
        <w:tc>
          <w:tcPr>
            <w:tcW w:w="1332" w:type="dxa"/>
          </w:tcPr>
          <w:p w:rsidR="00B33CF0" w:rsidRDefault="00B33CF0" w:rsidP="00E96250">
            <w:pPr>
              <w:cnfStyle w:val="000000000000" w:firstRow="0" w:lastRow="0" w:firstColumn="0" w:lastColumn="0" w:oddVBand="0" w:evenVBand="0" w:oddHBand="0" w:evenHBand="0" w:firstRowFirstColumn="0" w:firstRowLastColumn="0" w:lastRowFirstColumn="0" w:lastRowLastColumn="0"/>
            </w:pPr>
          </w:p>
        </w:tc>
        <w:tc>
          <w:tcPr>
            <w:tcW w:w="1117" w:type="dxa"/>
          </w:tcPr>
          <w:p w:rsidR="00B33CF0" w:rsidRDefault="00B33CF0" w:rsidP="00496565">
            <w:pPr>
              <w:cnfStyle w:val="000000000000" w:firstRow="0" w:lastRow="0" w:firstColumn="0" w:lastColumn="0" w:oddVBand="0" w:evenVBand="0" w:oddHBand="0" w:evenHBand="0" w:firstRowFirstColumn="0" w:firstRowLastColumn="0" w:lastRowFirstColumn="0" w:lastRowLastColumn="0"/>
            </w:pPr>
            <w:r>
              <w:t>Step 4</w:t>
            </w:r>
          </w:p>
        </w:tc>
        <w:tc>
          <w:tcPr>
            <w:tcW w:w="1332" w:type="dxa"/>
          </w:tcPr>
          <w:p w:rsidR="00B33CF0" w:rsidRDefault="00B33CF0" w:rsidP="00B33CF0">
            <w:pPr>
              <w:cnfStyle w:val="000000000000" w:firstRow="0" w:lastRow="0" w:firstColumn="0" w:lastColumn="0" w:oddVBand="0" w:evenVBand="0" w:oddHBand="0" w:evenHBand="0" w:firstRowFirstColumn="0" w:firstRowLastColumn="0" w:lastRowFirstColumn="0" w:lastRowLastColumn="0"/>
            </w:pPr>
            <w:r>
              <w:t>Click on</w:t>
            </w:r>
          </w:p>
          <w:p w:rsidR="00B33CF0" w:rsidRDefault="00B33CF0" w:rsidP="00B33CF0">
            <w:pPr>
              <w:cnfStyle w:val="000000000000" w:firstRow="0" w:lastRow="0" w:firstColumn="0" w:lastColumn="0" w:oddVBand="0" w:evenVBand="0" w:oddHBand="0" w:evenHBand="0" w:firstRowFirstColumn="0" w:firstRowLastColumn="0" w:lastRowFirstColumn="0" w:lastRowLastColumn="0"/>
            </w:pPr>
            <w:r>
              <w:lastRenderedPageBreak/>
              <w:t>Submit</w:t>
            </w:r>
          </w:p>
          <w:p w:rsidR="00B33CF0" w:rsidRDefault="00B33CF0" w:rsidP="00B33CF0">
            <w:pPr>
              <w:cnfStyle w:val="000000000000" w:firstRow="0" w:lastRow="0" w:firstColumn="0" w:lastColumn="0" w:oddVBand="0" w:evenVBand="0" w:oddHBand="0" w:evenHBand="0" w:firstRowFirstColumn="0" w:firstRowLastColumn="0" w:lastRowFirstColumn="0" w:lastRowLastColumn="0"/>
            </w:pPr>
            <w:r>
              <w:t>button after</w:t>
            </w:r>
          </w:p>
          <w:p w:rsidR="00B33CF0" w:rsidRDefault="00B33CF0" w:rsidP="00B33CF0">
            <w:pPr>
              <w:cnfStyle w:val="000000000000" w:firstRow="0" w:lastRow="0" w:firstColumn="0" w:lastColumn="0" w:oddVBand="0" w:evenVBand="0" w:oddHBand="0" w:evenHBand="0" w:firstRowFirstColumn="0" w:firstRowLastColumn="0" w:lastRowFirstColumn="0" w:lastRowLastColumn="0"/>
            </w:pPr>
            <w:r>
              <w:t>inserting valid</w:t>
            </w:r>
          </w:p>
          <w:p w:rsidR="00B33CF0" w:rsidRDefault="00B33CF0" w:rsidP="00B33CF0">
            <w:pPr>
              <w:cnfStyle w:val="000000000000" w:firstRow="0" w:lastRow="0" w:firstColumn="0" w:lastColumn="0" w:oddVBand="0" w:evenVBand="0" w:oddHBand="0" w:evenHBand="0" w:firstRowFirstColumn="0" w:firstRowLastColumn="0" w:lastRowFirstColumn="0" w:lastRowLastColumn="0"/>
            </w:pPr>
            <w:r>
              <w:t>information of Student from</w:t>
            </w:r>
          </w:p>
          <w:p w:rsidR="00B33CF0" w:rsidRDefault="00B33CF0" w:rsidP="00B33CF0">
            <w:pPr>
              <w:cnfStyle w:val="000000000000" w:firstRow="0" w:lastRow="0" w:firstColumn="0" w:lastColumn="0" w:oddVBand="0" w:evenVBand="0" w:oddHBand="0" w:evenHBand="0" w:firstRowFirstColumn="0" w:firstRowLastColumn="0" w:lastRowFirstColumn="0" w:lastRowLastColumn="0"/>
            </w:pPr>
            <w:r>
              <w:t>SMS.</w:t>
            </w:r>
          </w:p>
          <w:p w:rsidR="00CD5C2E" w:rsidRDefault="00CD5C2E" w:rsidP="00B33CF0">
            <w:pPr>
              <w:cnfStyle w:val="000000000000" w:firstRow="0" w:lastRow="0" w:firstColumn="0" w:lastColumn="0" w:oddVBand="0" w:evenVBand="0" w:oddHBand="0" w:evenHBand="0" w:firstRowFirstColumn="0" w:firstRowLastColumn="0" w:lastRowFirstColumn="0" w:lastRowLastColumn="0"/>
            </w:pPr>
          </w:p>
        </w:tc>
        <w:tc>
          <w:tcPr>
            <w:tcW w:w="1233" w:type="dxa"/>
          </w:tcPr>
          <w:p w:rsidR="00B33CF0" w:rsidRDefault="00B33CF0" w:rsidP="00496565">
            <w:pPr>
              <w:cnfStyle w:val="000000000000" w:firstRow="0" w:lastRow="0" w:firstColumn="0" w:lastColumn="0" w:oddVBand="0" w:evenVBand="0" w:oddHBand="0" w:evenHBand="0" w:firstRowFirstColumn="0" w:firstRowLastColumn="0" w:lastRowFirstColumn="0" w:lastRowLastColumn="0"/>
            </w:pPr>
            <w:r>
              <w:lastRenderedPageBreak/>
              <w:t xml:space="preserve">Successfully </w:t>
            </w:r>
            <w:r>
              <w:lastRenderedPageBreak/>
              <w:t xml:space="preserve">added the details of the Student into SMS.   </w:t>
            </w:r>
          </w:p>
        </w:tc>
        <w:tc>
          <w:tcPr>
            <w:tcW w:w="1133" w:type="dxa"/>
          </w:tcPr>
          <w:p w:rsidR="00B33CF0" w:rsidRDefault="00957890" w:rsidP="00496565">
            <w:pPr>
              <w:cnfStyle w:val="000000000000" w:firstRow="0" w:lastRow="0" w:firstColumn="0" w:lastColumn="0" w:oddVBand="0" w:evenVBand="0" w:oddHBand="0" w:evenHBand="0" w:firstRowFirstColumn="0" w:firstRowLastColumn="0" w:lastRowFirstColumn="0" w:lastRowLastColumn="0"/>
            </w:pPr>
            <w:r>
              <w:lastRenderedPageBreak/>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B33CF0" w:rsidRDefault="00957890" w:rsidP="00496565">
            <w:r>
              <w:lastRenderedPageBreak/>
              <w:t>SMS – 019</w:t>
            </w:r>
          </w:p>
        </w:tc>
        <w:tc>
          <w:tcPr>
            <w:tcW w:w="1199" w:type="dxa"/>
          </w:tcPr>
          <w:p w:rsidR="00B33CF0" w:rsidRDefault="00B33CF0" w:rsidP="00337B76">
            <w:pPr>
              <w:cnfStyle w:val="000000100000" w:firstRow="0" w:lastRow="0" w:firstColumn="0" w:lastColumn="0" w:oddVBand="0" w:evenVBand="0" w:oddHBand="1" w:evenHBand="0" w:firstRowFirstColumn="0" w:firstRowLastColumn="0" w:lastRowFirstColumn="0" w:lastRowLastColumn="0"/>
            </w:pPr>
            <w:r>
              <w:t>Check for Books issuing for Student in Library</w:t>
            </w:r>
          </w:p>
        </w:tc>
        <w:tc>
          <w:tcPr>
            <w:tcW w:w="1133" w:type="dxa"/>
          </w:tcPr>
          <w:p w:rsidR="00B33CF0" w:rsidRDefault="00B33CF0" w:rsidP="00496565">
            <w:pPr>
              <w:cnfStyle w:val="000000100000" w:firstRow="0" w:lastRow="0" w:firstColumn="0" w:lastColumn="0" w:oddVBand="0" w:evenVBand="0" w:oddHBand="1" w:evenHBand="0" w:firstRowFirstColumn="0" w:firstRowLastColumn="0" w:lastRowFirstColumn="0" w:lastRowLastColumn="0"/>
            </w:pPr>
            <w:r>
              <w:t>Library</w:t>
            </w:r>
          </w:p>
        </w:tc>
        <w:tc>
          <w:tcPr>
            <w:tcW w:w="1332" w:type="dxa"/>
          </w:tcPr>
          <w:p w:rsidR="00496565" w:rsidRDefault="00496565" w:rsidP="00496565">
            <w:pPr>
              <w:cnfStyle w:val="000000100000" w:firstRow="0" w:lastRow="0" w:firstColumn="0" w:lastColumn="0" w:oddVBand="0" w:evenVBand="0" w:oddHBand="1" w:evenHBand="0" w:firstRowFirstColumn="0" w:firstRowLastColumn="0" w:lastRowFirstColumn="0" w:lastRowLastColumn="0"/>
            </w:pPr>
            <w:r>
              <w:t>The</w:t>
            </w:r>
          </w:p>
          <w:p w:rsidR="00496565" w:rsidRDefault="00496565" w:rsidP="00496565">
            <w:pPr>
              <w:cnfStyle w:val="000000100000" w:firstRow="0" w:lastRow="0" w:firstColumn="0" w:lastColumn="0" w:oddVBand="0" w:evenVBand="0" w:oddHBand="1" w:evenHBand="0" w:firstRowFirstColumn="0" w:firstRowLastColumn="0" w:lastRowFirstColumn="0" w:lastRowLastColumn="0"/>
            </w:pPr>
            <w:r>
              <w:t>purpose</w:t>
            </w:r>
          </w:p>
          <w:p w:rsidR="00496565" w:rsidRDefault="00496565" w:rsidP="00496565">
            <w:pPr>
              <w:cnfStyle w:val="000000100000" w:firstRow="0" w:lastRow="0" w:firstColumn="0" w:lastColumn="0" w:oddVBand="0" w:evenVBand="0" w:oddHBand="1" w:evenHBand="0" w:firstRowFirstColumn="0" w:firstRowLastColumn="0" w:lastRowFirstColumn="0" w:lastRowLastColumn="0"/>
            </w:pPr>
            <w:r>
              <w:t>of this test</w:t>
            </w:r>
          </w:p>
          <w:p w:rsidR="00496565" w:rsidRDefault="00496565" w:rsidP="00496565">
            <w:pPr>
              <w:cnfStyle w:val="000000100000" w:firstRow="0" w:lastRow="0" w:firstColumn="0" w:lastColumn="0" w:oddVBand="0" w:evenVBand="0" w:oddHBand="1" w:evenHBand="0" w:firstRowFirstColumn="0" w:firstRowLastColumn="0" w:lastRowFirstColumn="0" w:lastRowLastColumn="0"/>
            </w:pPr>
            <w:r>
              <w:t>is to verify</w:t>
            </w:r>
          </w:p>
          <w:p w:rsidR="00496565" w:rsidRDefault="00496565" w:rsidP="00496565">
            <w:pPr>
              <w:cnfStyle w:val="000000100000" w:firstRow="0" w:lastRow="0" w:firstColumn="0" w:lastColumn="0" w:oddVBand="0" w:evenVBand="0" w:oddHBand="1" w:evenHBand="0" w:firstRowFirstColumn="0" w:firstRowLastColumn="0" w:lastRowFirstColumn="0" w:lastRowLastColumn="0"/>
            </w:pPr>
            <w:proofErr w:type="gramStart"/>
            <w:r>
              <w:t>for</w:t>
            </w:r>
            <w:proofErr w:type="gramEnd"/>
            <w:r>
              <w:t xml:space="preserve"> the valid information of the Book registered into Library in SMS.</w:t>
            </w:r>
          </w:p>
          <w:p w:rsidR="00B33CF0" w:rsidRDefault="00B33CF0" w:rsidP="00E96250">
            <w:pPr>
              <w:cnfStyle w:val="000000100000" w:firstRow="0" w:lastRow="0" w:firstColumn="0" w:lastColumn="0" w:oddVBand="0" w:evenVBand="0" w:oddHBand="1" w:evenHBand="0" w:firstRowFirstColumn="0" w:firstRowLastColumn="0" w:lastRowFirstColumn="0" w:lastRowLastColumn="0"/>
            </w:pPr>
          </w:p>
        </w:tc>
        <w:tc>
          <w:tcPr>
            <w:tcW w:w="1117" w:type="dxa"/>
          </w:tcPr>
          <w:p w:rsidR="00B33CF0" w:rsidRDefault="00496565" w:rsidP="00496565">
            <w:pPr>
              <w:cnfStyle w:val="000000100000" w:firstRow="0" w:lastRow="0" w:firstColumn="0" w:lastColumn="0" w:oddVBand="0" w:evenVBand="0" w:oddHBand="1" w:evenHBand="0" w:firstRowFirstColumn="0" w:firstRowLastColumn="0" w:lastRowFirstColumn="0" w:lastRowLastColumn="0"/>
            </w:pPr>
            <w:r>
              <w:t>Step 1</w:t>
            </w:r>
          </w:p>
        </w:tc>
        <w:tc>
          <w:tcPr>
            <w:tcW w:w="1332" w:type="dxa"/>
          </w:tcPr>
          <w:p w:rsidR="00B33CF0" w:rsidRDefault="00B33CF0" w:rsidP="00B33CF0">
            <w:pPr>
              <w:cnfStyle w:val="000000100000" w:firstRow="0" w:lastRow="0" w:firstColumn="0" w:lastColumn="0" w:oddVBand="0" w:evenVBand="0" w:oddHBand="1" w:evenHBand="0" w:firstRowFirstColumn="0" w:firstRowLastColumn="0" w:lastRowFirstColumn="0" w:lastRowLastColumn="0"/>
            </w:pPr>
            <w:r>
              <w:t>Click Library to open Library window.</w:t>
            </w:r>
          </w:p>
        </w:tc>
        <w:tc>
          <w:tcPr>
            <w:tcW w:w="1233" w:type="dxa"/>
          </w:tcPr>
          <w:p w:rsidR="00B33CF0" w:rsidRDefault="00496565" w:rsidP="00496565">
            <w:pPr>
              <w:cnfStyle w:val="000000100000" w:firstRow="0" w:lastRow="0" w:firstColumn="0" w:lastColumn="0" w:oddVBand="0" w:evenVBand="0" w:oddHBand="1" w:evenHBand="0" w:firstRowFirstColumn="0" w:firstRowLastColumn="0" w:lastRowFirstColumn="0" w:lastRowLastColumn="0"/>
            </w:pPr>
            <w:r>
              <w:t>Successfully opened Library window.</w:t>
            </w:r>
          </w:p>
        </w:tc>
        <w:tc>
          <w:tcPr>
            <w:tcW w:w="1133" w:type="dxa"/>
          </w:tcPr>
          <w:p w:rsidR="00B33CF0"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496565" w:rsidRDefault="00957890" w:rsidP="00496565">
            <w:r>
              <w:t>SMS – 020</w:t>
            </w:r>
          </w:p>
        </w:tc>
        <w:tc>
          <w:tcPr>
            <w:tcW w:w="1199" w:type="dxa"/>
          </w:tcPr>
          <w:p w:rsidR="00496565" w:rsidRDefault="00496565" w:rsidP="00337B76">
            <w:pPr>
              <w:cnfStyle w:val="000000000000" w:firstRow="0" w:lastRow="0" w:firstColumn="0" w:lastColumn="0" w:oddVBand="0" w:evenVBand="0" w:oddHBand="0" w:evenHBand="0" w:firstRowFirstColumn="0" w:firstRowLastColumn="0" w:lastRowFirstColumn="0" w:lastRowLastColumn="0"/>
            </w:pPr>
          </w:p>
        </w:tc>
        <w:tc>
          <w:tcPr>
            <w:tcW w:w="1133" w:type="dxa"/>
          </w:tcPr>
          <w:p w:rsidR="00496565" w:rsidRDefault="00C009AE" w:rsidP="00496565">
            <w:pPr>
              <w:cnfStyle w:val="000000000000" w:firstRow="0" w:lastRow="0" w:firstColumn="0" w:lastColumn="0" w:oddVBand="0" w:evenVBand="0" w:oddHBand="0" w:evenHBand="0" w:firstRowFirstColumn="0" w:firstRowLastColumn="0" w:lastRowFirstColumn="0" w:lastRowLastColumn="0"/>
            </w:pPr>
            <w:r>
              <w:t>Submit</w:t>
            </w:r>
          </w:p>
        </w:tc>
        <w:tc>
          <w:tcPr>
            <w:tcW w:w="1332" w:type="dxa"/>
          </w:tcPr>
          <w:p w:rsidR="00496565" w:rsidRDefault="00496565" w:rsidP="00496565">
            <w:pPr>
              <w:cnfStyle w:val="000000000000" w:firstRow="0" w:lastRow="0" w:firstColumn="0" w:lastColumn="0" w:oddVBand="0" w:evenVBand="0" w:oddHBand="0" w:evenHBand="0" w:firstRowFirstColumn="0" w:firstRowLastColumn="0" w:lastRowFirstColumn="0" w:lastRowLastColumn="0"/>
            </w:pPr>
          </w:p>
        </w:tc>
        <w:tc>
          <w:tcPr>
            <w:tcW w:w="1117" w:type="dxa"/>
          </w:tcPr>
          <w:p w:rsidR="00496565" w:rsidRDefault="00496565" w:rsidP="00496565">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496565" w:rsidRDefault="00496565" w:rsidP="00496565">
            <w:pPr>
              <w:cnfStyle w:val="000000000000" w:firstRow="0" w:lastRow="0" w:firstColumn="0" w:lastColumn="0" w:oddVBand="0" w:evenVBand="0" w:oddHBand="0" w:evenHBand="0" w:firstRowFirstColumn="0" w:firstRowLastColumn="0" w:lastRowFirstColumn="0" w:lastRowLastColumn="0"/>
            </w:pPr>
            <w:r>
              <w:t>Click on</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Submit</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button after</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inserting invalid</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information of Books from</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SMS.</w:t>
            </w:r>
          </w:p>
          <w:p w:rsidR="00CD5C2E" w:rsidRDefault="00CD5C2E" w:rsidP="00496565">
            <w:pPr>
              <w:cnfStyle w:val="000000000000" w:firstRow="0" w:lastRow="0" w:firstColumn="0" w:lastColumn="0" w:oddVBand="0" w:evenVBand="0" w:oddHBand="0" w:evenHBand="0" w:firstRowFirstColumn="0" w:firstRowLastColumn="0" w:lastRowFirstColumn="0" w:lastRowLastColumn="0"/>
            </w:pPr>
          </w:p>
        </w:tc>
        <w:tc>
          <w:tcPr>
            <w:tcW w:w="1233" w:type="dxa"/>
          </w:tcPr>
          <w:p w:rsidR="00496565" w:rsidRDefault="00496565" w:rsidP="00496565">
            <w:pPr>
              <w:cnfStyle w:val="000000000000" w:firstRow="0" w:lastRow="0" w:firstColumn="0" w:lastColumn="0" w:oddVBand="0" w:evenVBand="0" w:oddHBand="0" w:evenHBand="0" w:firstRowFirstColumn="0" w:firstRowLastColumn="0" w:lastRowFirstColumn="0" w:lastRowLastColumn="0"/>
            </w:pPr>
            <w:r>
              <w:t>Can’t able to issue Books for the Student.</w:t>
            </w:r>
          </w:p>
        </w:tc>
        <w:tc>
          <w:tcPr>
            <w:tcW w:w="1133" w:type="dxa"/>
          </w:tcPr>
          <w:p w:rsidR="00496565"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496565" w:rsidRDefault="00957890" w:rsidP="00496565">
            <w:r>
              <w:t>SMS – 021</w:t>
            </w:r>
          </w:p>
        </w:tc>
        <w:tc>
          <w:tcPr>
            <w:tcW w:w="1199" w:type="dxa"/>
          </w:tcPr>
          <w:p w:rsidR="00496565" w:rsidRDefault="00496565" w:rsidP="00337B76">
            <w:pPr>
              <w:cnfStyle w:val="000000100000" w:firstRow="0" w:lastRow="0" w:firstColumn="0" w:lastColumn="0" w:oddVBand="0" w:evenVBand="0" w:oddHBand="1" w:evenHBand="0" w:firstRowFirstColumn="0" w:firstRowLastColumn="0" w:lastRowFirstColumn="0" w:lastRowLastColumn="0"/>
            </w:pPr>
          </w:p>
        </w:tc>
        <w:tc>
          <w:tcPr>
            <w:tcW w:w="1133" w:type="dxa"/>
          </w:tcPr>
          <w:p w:rsidR="00496565" w:rsidRDefault="00C009AE" w:rsidP="00496565">
            <w:pPr>
              <w:cnfStyle w:val="000000100000" w:firstRow="0" w:lastRow="0" w:firstColumn="0" w:lastColumn="0" w:oddVBand="0" w:evenVBand="0" w:oddHBand="1" w:evenHBand="0" w:firstRowFirstColumn="0" w:firstRowLastColumn="0" w:lastRowFirstColumn="0" w:lastRowLastColumn="0"/>
            </w:pPr>
            <w:r>
              <w:t>EditBook</w:t>
            </w:r>
          </w:p>
        </w:tc>
        <w:tc>
          <w:tcPr>
            <w:tcW w:w="1332" w:type="dxa"/>
          </w:tcPr>
          <w:p w:rsidR="00496565" w:rsidRDefault="00496565" w:rsidP="00496565">
            <w:pPr>
              <w:cnfStyle w:val="000000100000" w:firstRow="0" w:lastRow="0" w:firstColumn="0" w:lastColumn="0" w:oddVBand="0" w:evenVBand="0" w:oddHBand="1" w:evenHBand="0" w:firstRowFirstColumn="0" w:firstRowLastColumn="0" w:lastRowFirstColumn="0" w:lastRowLastColumn="0"/>
            </w:pPr>
          </w:p>
        </w:tc>
        <w:tc>
          <w:tcPr>
            <w:tcW w:w="1117" w:type="dxa"/>
          </w:tcPr>
          <w:p w:rsidR="00496565" w:rsidRDefault="00496565" w:rsidP="00496565">
            <w:pPr>
              <w:cnfStyle w:val="000000100000" w:firstRow="0" w:lastRow="0" w:firstColumn="0" w:lastColumn="0" w:oddVBand="0" w:evenVBand="0" w:oddHBand="1" w:evenHBand="0" w:firstRowFirstColumn="0" w:firstRowLastColumn="0" w:lastRowFirstColumn="0" w:lastRowLastColumn="0"/>
            </w:pPr>
            <w:r>
              <w:t>Step 3</w:t>
            </w:r>
          </w:p>
        </w:tc>
        <w:tc>
          <w:tcPr>
            <w:tcW w:w="1332" w:type="dxa"/>
          </w:tcPr>
          <w:p w:rsidR="00496565" w:rsidRDefault="00496565" w:rsidP="00496565">
            <w:pPr>
              <w:cnfStyle w:val="000000100000" w:firstRow="0" w:lastRow="0" w:firstColumn="0" w:lastColumn="0" w:oddVBand="0" w:evenVBand="0" w:oddHBand="1" w:evenHBand="0" w:firstRowFirstColumn="0" w:firstRowLastColumn="0" w:lastRowFirstColumn="0" w:lastRowLastColumn="0"/>
            </w:pPr>
            <w:r>
              <w:t>Click on EditBook Button to edit the invalid information of the Books. And then press the Submit button.</w:t>
            </w:r>
          </w:p>
          <w:p w:rsidR="00CD5C2E" w:rsidRDefault="00CD5C2E" w:rsidP="00496565">
            <w:pPr>
              <w:cnfStyle w:val="000000100000" w:firstRow="0" w:lastRow="0" w:firstColumn="0" w:lastColumn="0" w:oddVBand="0" w:evenVBand="0" w:oddHBand="1" w:evenHBand="0" w:firstRowFirstColumn="0" w:firstRowLastColumn="0" w:lastRowFirstColumn="0" w:lastRowLastColumn="0"/>
            </w:pPr>
          </w:p>
        </w:tc>
        <w:tc>
          <w:tcPr>
            <w:tcW w:w="1233" w:type="dxa"/>
          </w:tcPr>
          <w:p w:rsidR="00496565" w:rsidRDefault="00496565" w:rsidP="00496565">
            <w:pPr>
              <w:cnfStyle w:val="000000100000" w:firstRow="0" w:lastRow="0" w:firstColumn="0" w:lastColumn="0" w:oddVBand="0" w:evenVBand="0" w:oddHBand="1" w:evenHBand="0" w:firstRowFirstColumn="0" w:firstRowLastColumn="0" w:lastRowFirstColumn="0" w:lastRowLastColumn="0"/>
            </w:pPr>
            <w:r>
              <w:t>Successfully added the details of the Book into SMS.</w:t>
            </w:r>
          </w:p>
        </w:tc>
        <w:tc>
          <w:tcPr>
            <w:tcW w:w="1133" w:type="dxa"/>
          </w:tcPr>
          <w:p w:rsidR="00496565"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22340E" w:rsidTr="00B33CF0">
        <w:tc>
          <w:tcPr>
            <w:cnfStyle w:val="001000000000" w:firstRow="0" w:lastRow="0" w:firstColumn="1" w:lastColumn="0" w:oddVBand="0" w:evenVBand="0" w:oddHBand="0" w:evenHBand="0" w:firstRowFirstColumn="0" w:firstRowLastColumn="0" w:lastRowFirstColumn="0" w:lastRowLastColumn="0"/>
            <w:tcW w:w="1097" w:type="dxa"/>
          </w:tcPr>
          <w:p w:rsidR="00496565" w:rsidRDefault="00957890" w:rsidP="00957890">
            <w:r>
              <w:t>SMS – 022</w:t>
            </w:r>
          </w:p>
        </w:tc>
        <w:tc>
          <w:tcPr>
            <w:tcW w:w="1199" w:type="dxa"/>
          </w:tcPr>
          <w:p w:rsidR="00496565" w:rsidRDefault="00496565" w:rsidP="00337B76">
            <w:pPr>
              <w:cnfStyle w:val="000000000000" w:firstRow="0" w:lastRow="0" w:firstColumn="0" w:lastColumn="0" w:oddVBand="0" w:evenVBand="0" w:oddHBand="0" w:evenHBand="0" w:firstRowFirstColumn="0" w:firstRowLastColumn="0" w:lastRowFirstColumn="0" w:lastRowLastColumn="0"/>
            </w:pPr>
          </w:p>
        </w:tc>
        <w:tc>
          <w:tcPr>
            <w:tcW w:w="1133" w:type="dxa"/>
          </w:tcPr>
          <w:p w:rsidR="00496565" w:rsidRDefault="00496565" w:rsidP="00496565">
            <w:pPr>
              <w:cnfStyle w:val="000000000000" w:firstRow="0" w:lastRow="0" w:firstColumn="0" w:lastColumn="0" w:oddVBand="0" w:evenVBand="0" w:oddHBand="0" w:evenHBand="0" w:firstRowFirstColumn="0" w:firstRowLastColumn="0" w:lastRowFirstColumn="0" w:lastRowLastColumn="0"/>
            </w:pPr>
          </w:p>
        </w:tc>
        <w:tc>
          <w:tcPr>
            <w:tcW w:w="1332" w:type="dxa"/>
          </w:tcPr>
          <w:p w:rsidR="00496565" w:rsidRDefault="00496565" w:rsidP="00496565">
            <w:pPr>
              <w:cnfStyle w:val="000000000000" w:firstRow="0" w:lastRow="0" w:firstColumn="0" w:lastColumn="0" w:oddVBand="0" w:evenVBand="0" w:oddHBand="0" w:evenHBand="0" w:firstRowFirstColumn="0" w:firstRowLastColumn="0" w:lastRowFirstColumn="0" w:lastRowLastColumn="0"/>
            </w:pPr>
          </w:p>
        </w:tc>
        <w:tc>
          <w:tcPr>
            <w:tcW w:w="1117" w:type="dxa"/>
          </w:tcPr>
          <w:p w:rsidR="00496565" w:rsidRDefault="00496565" w:rsidP="00496565">
            <w:pPr>
              <w:cnfStyle w:val="000000000000" w:firstRow="0" w:lastRow="0" w:firstColumn="0" w:lastColumn="0" w:oddVBand="0" w:evenVBand="0" w:oddHBand="0" w:evenHBand="0" w:firstRowFirstColumn="0" w:firstRowLastColumn="0" w:lastRowFirstColumn="0" w:lastRowLastColumn="0"/>
            </w:pPr>
            <w:r>
              <w:t>Step 4</w:t>
            </w:r>
          </w:p>
        </w:tc>
        <w:tc>
          <w:tcPr>
            <w:tcW w:w="1332" w:type="dxa"/>
          </w:tcPr>
          <w:p w:rsidR="00496565" w:rsidRDefault="00496565" w:rsidP="00496565">
            <w:pPr>
              <w:cnfStyle w:val="000000000000" w:firstRow="0" w:lastRow="0" w:firstColumn="0" w:lastColumn="0" w:oddVBand="0" w:evenVBand="0" w:oddHBand="0" w:evenHBand="0" w:firstRowFirstColumn="0" w:firstRowLastColumn="0" w:lastRowFirstColumn="0" w:lastRowLastColumn="0"/>
            </w:pPr>
            <w:r>
              <w:t>Click on</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Submit</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button after</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inserting valid</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information of Book from</w:t>
            </w:r>
          </w:p>
          <w:p w:rsidR="00496565" w:rsidRDefault="00496565" w:rsidP="00496565">
            <w:pPr>
              <w:cnfStyle w:val="000000000000" w:firstRow="0" w:lastRow="0" w:firstColumn="0" w:lastColumn="0" w:oddVBand="0" w:evenVBand="0" w:oddHBand="0" w:evenHBand="0" w:firstRowFirstColumn="0" w:firstRowLastColumn="0" w:lastRowFirstColumn="0" w:lastRowLastColumn="0"/>
            </w:pPr>
            <w:r>
              <w:t>SMS.</w:t>
            </w:r>
          </w:p>
        </w:tc>
        <w:tc>
          <w:tcPr>
            <w:tcW w:w="1233" w:type="dxa"/>
          </w:tcPr>
          <w:p w:rsidR="00496565" w:rsidRDefault="00496565" w:rsidP="00496565">
            <w:pPr>
              <w:cnfStyle w:val="000000000000" w:firstRow="0" w:lastRow="0" w:firstColumn="0" w:lastColumn="0" w:oddVBand="0" w:evenVBand="0" w:oddHBand="0" w:evenHBand="0" w:firstRowFirstColumn="0" w:firstRowLastColumn="0" w:lastRowFirstColumn="0" w:lastRowLastColumn="0"/>
            </w:pPr>
            <w:r>
              <w:t xml:space="preserve">Successfully added the details of the Book into SMS.  Can able to issue Books for the Student. </w:t>
            </w:r>
          </w:p>
        </w:tc>
        <w:tc>
          <w:tcPr>
            <w:tcW w:w="1133" w:type="dxa"/>
          </w:tcPr>
          <w:p w:rsidR="00496565"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22340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496565" w:rsidRDefault="00957890" w:rsidP="00496565">
            <w:r>
              <w:t>SMS – 0</w:t>
            </w:r>
            <w:r w:rsidR="00F423B9">
              <w:t>23</w:t>
            </w:r>
          </w:p>
        </w:tc>
        <w:tc>
          <w:tcPr>
            <w:tcW w:w="1199" w:type="dxa"/>
          </w:tcPr>
          <w:p w:rsidR="00496565" w:rsidRDefault="00496565" w:rsidP="00B27525">
            <w:pPr>
              <w:cnfStyle w:val="000000100000" w:firstRow="0" w:lastRow="0" w:firstColumn="0" w:lastColumn="0" w:oddVBand="0" w:evenVBand="0" w:oddHBand="1" w:evenHBand="0" w:firstRowFirstColumn="0" w:firstRowLastColumn="0" w:lastRowFirstColumn="0" w:lastRowLastColumn="0"/>
            </w:pPr>
            <w:r>
              <w:t>Check</w:t>
            </w:r>
            <w:r w:rsidR="00B27525">
              <w:t xml:space="preserve"> for </w:t>
            </w:r>
            <w:r w:rsidR="00B27525">
              <w:lastRenderedPageBreak/>
              <w:t>Transaction</w:t>
            </w:r>
            <w:r>
              <w:t xml:space="preserve"> </w:t>
            </w:r>
            <w:r w:rsidR="00B27525">
              <w:t>in various way in Account</w:t>
            </w:r>
            <w:r w:rsidR="00C212CF">
              <w:t>s</w:t>
            </w:r>
            <w:r w:rsidR="00B27525">
              <w:t>.</w:t>
            </w:r>
          </w:p>
        </w:tc>
        <w:tc>
          <w:tcPr>
            <w:tcW w:w="1133" w:type="dxa"/>
          </w:tcPr>
          <w:p w:rsidR="00496565" w:rsidRDefault="00496565" w:rsidP="00496565">
            <w:pPr>
              <w:cnfStyle w:val="000000100000" w:firstRow="0" w:lastRow="0" w:firstColumn="0" w:lastColumn="0" w:oddVBand="0" w:evenVBand="0" w:oddHBand="1" w:evenHBand="0" w:firstRowFirstColumn="0" w:firstRowLastColumn="0" w:lastRowFirstColumn="0" w:lastRowLastColumn="0"/>
            </w:pPr>
            <w:r>
              <w:lastRenderedPageBreak/>
              <w:t>Account</w:t>
            </w:r>
          </w:p>
        </w:tc>
        <w:tc>
          <w:tcPr>
            <w:tcW w:w="1332" w:type="dxa"/>
          </w:tcPr>
          <w:p w:rsidR="00B27525" w:rsidRDefault="00B27525" w:rsidP="00B27525">
            <w:pPr>
              <w:cnfStyle w:val="000000100000" w:firstRow="0" w:lastRow="0" w:firstColumn="0" w:lastColumn="0" w:oddVBand="0" w:evenVBand="0" w:oddHBand="1" w:evenHBand="0" w:firstRowFirstColumn="0" w:firstRowLastColumn="0" w:lastRowFirstColumn="0" w:lastRowLastColumn="0"/>
            </w:pPr>
            <w:r>
              <w:t>The</w:t>
            </w:r>
          </w:p>
          <w:p w:rsidR="00B27525" w:rsidRDefault="00B27525" w:rsidP="00B27525">
            <w:pPr>
              <w:cnfStyle w:val="000000100000" w:firstRow="0" w:lastRow="0" w:firstColumn="0" w:lastColumn="0" w:oddVBand="0" w:evenVBand="0" w:oddHBand="1" w:evenHBand="0" w:firstRowFirstColumn="0" w:firstRowLastColumn="0" w:lastRowFirstColumn="0" w:lastRowLastColumn="0"/>
            </w:pPr>
            <w:r>
              <w:lastRenderedPageBreak/>
              <w:t>purpose</w:t>
            </w:r>
          </w:p>
          <w:p w:rsidR="00B27525" w:rsidRDefault="00B27525" w:rsidP="00B27525">
            <w:pPr>
              <w:cnfStyle w:val="000000100000" w:firstRow="0" w:lastRow="0" w:firstColumn="0" w:lastColumn="0" w:oddVBand="0" w:evenVBand="0" w:oddHBand="1" w:evenHBand="0" w:firstRowFirstColumn="0" w:firstRowLastColumn="0" w:lastRowFirstColumn="0" w:lastRowLastColumn="0"/>
            </w:pPr>
            <w:r>
              <w:t>of this test</w:t>
            </w:r>
          </w:p>
          <w:p w:rsidR="00B27525" w:rsidRDefault="00B27525" w:rsidP="00B27525">
            <w:pPr>
              <w:cnfStyle w:val="000000100000" w:firstRow="0" w:lastRow="0" w:firstColumn="0" w:lastColumn="0" w:oddVBand="0" w:evenVBand="0" w:oddHBand="1" w:evenHBand="0" w:firstRowFirstColumn="0" w:firstRowLastColumn="0" w:lastRowFirstColumn="0" w:lastRowLastColumn="0"/>
            </w:pPr>
            <w:r>
              <w:t>is to verify</w:t>
            </w:r>
          </w:p>
          <w:p w:rsidR="00496565" w:rsidRDefault="00B27525" w:rsidP="00B27525">
            <w:pPr>
              <w:cnfStyle w:val="000000100000" w:firstRow="0" w:lastRow="0" w:firstColumn="0" w:lastColumn="0" w:oddVBand="0" w:evenVBand="0" w:oddHBand="1" w:evenHBand="0" w:firstRowFirstColumn="0" w:firstRowLastColumn="0" w:lastRowFirstColumn="0" w:lastRowLastColumn="0"/>
            </w:pPr>
            <w:proofErr w:type="gramStart"/>
            <w:r>
              <w:t>that</w:t>
            </w:r>
            <w:proofErr w:type="gramEnd"/>
            <w:r>
              <w:t xml:space="preserve"> every transaction is inserting in SMS.</w:t>
            </w:r>
          </w:p>
          <w:p w:rsidR="00CD5C2E" w:rsidRDefault="00CD5C2E" w:rsidP="00B27525">
            <w:pPr>
              <w:cnfStyle w:val="000000100000" w:firstRow="0" w:lastRow="0" w:firstColumn="0" w:lastColumn="0" w:oddVBand="0" w:evenVBand="0" w:oddHBand="1" w:evenHBand="0" w:firstRowFirstColumn="0" w:firstRowLastColumn="0" w:lastRowFirstColumn="0" w:lastRowLastColumn="0"/>
            </w:pPr>
          </w:p>
        </w:tc>
        <w:tc>
          <w:tcPr>
            <w:tcW w:w="1117" w:type="dxa"/>
          </w:tcPr>
          <w:p w:rsidR="00496565" w:rsidRDefault="00496565" w:rsidP="00496565">
            <w:pPr>
              <w:cnfStyle w:val="000000100000" w:firstRow="0" w:lastRow="0" w:firstColumn="0" w:lastColumn="0" w:oddVBand="0" w:evenVBand="0" w:oddHBand="1" w:evenHBand="0" w:firstRowFirstColumn="0" w:firstRowLastColumn="0" w:lastRowFirstColumn="0" w:lastRowLastColumn="0"/>
            </w:pPr>
            <w:r>
              <w:lastRenderedPageBreak/>
              <w:t>Step 1</w:t>
            </w:r>
          </w:p>
        </w:tc>
        <w:tc>
          <w:tcPr>
            <w:tcW w:w="1332" w:type="dxa"/>
          </w:tcPr>
          <w:p w:rsidR="00496565" w:rsidRDefault="00496565" w:rsidP="00496565">
            <w:pPr>
              <w:cnfStyle w:val="000000100000" w:firstRow="0" w:lastRow="0" w:firstColumn="0" w:lastColumn="0" w:oddVBand="0" w:evenVBand="0" w:oddHBand="1" w:evenHBand="0" w:firstRowFirstColumn="0" w:firstRowLastColumn="0" w:lastRowFirstColumn="0" w:lastRowLastColumn="0"/>
            </w:pPr>
            <w:r>
              <w:t xml:space="preserve">Click Account </w:t>
            </w:r>
            <w:r>
              <w:lastRenderedPageBreak/>
              <w:t>to open Account window.</w:t>
            </w:r>
          </w:p>
        </w:tc>
        <w:tc>
          <w:tcPr>
            <w:tcW w:w="1233" w:type="dxa"/>
          </w:tcPr>
          <w:p w:rsidR="00496565" w:rsidRDefault="00B27525" w:rsidP="00B27525">
            <w:pPr>
              <w:cnfStyle w:val="000000100000" w:firstRow="0" w:lastRow="0" w:firstColumn="0" w:lastColumn="0" w:oddVBand="0" w:evenVBand="0" w:oddHBand="1" w:evenHBand="0" w:firstRowFirstColumn="0" w:firstRowLastColumn="0" w:lastRowFirstColumn="0" w:lastRowLastColumn="0"/>
            </w:pPr>
            <w:r>
              <w:lastRenderedPageBreak/>
              <w:t xml:space="preserve">Successfully </w:t>
            </w:r>
            <w:r>
              <w:lastRenderedPageBreak/>
              <w:t>opened Account window.</w:t>
            </w:r>
          </w:p>
        </w:tc>
        <w:tc>
          <w:tcPr>
            <w:tcW w:w="1133" w:type="dxa"/>
          </w:tcPr>
          <w:p w:rsidR="00496565" w:rsidRDefault="00957890" w:rsidP="00496565">
            <w:pPr>
              <w:cnfStyle w:val="000000100000" w:firstRow="0" w:lastRow="0" w:firstColumn="0" w:lastColumn="0" w:oddVBand="0" w:evenVBand="0" w:oddHBand="1" w:evenHBand="0" w:firstRowFirstColumn="0" w:firstRowLastColumn="0" w:lastRowFirstColumn="0" w:lastRowLastColumn="0"/>
            </w:pPr>
            <w:r>
              <w:lastRenderedPageBreak/>
              <w:t>Susmita</w:t>
            </w:r>
          </w:p>
        </w:tc>
      </w:tr>
      <w:tr w:rsidR="00C009AE" w:rsidTr="00B33CF0">
        <w:tc>
          <w:tcPr>
            <w:cnfStyle w:val="001000000000" w:firstRow="0" w:lastRow="0" w:firstColumn="1" w:lastColumn="0" w:oddVBand="0" w:evenVBand="0" w:oddHBand="0" w:evenHBand="0" w:firstRowFirstColumn="0" w:firstRowLastColumn="0" w:lastRowFirstColumn="0" w:lastRowLastColumn="0"/>
            <w:tcW w:w="1097" w:type="dxa"/>
          </w:tcPr>
          <w:p w:rsidR="00B27525" w:rsidRDefault="00957890" w:rsidP="00496565">
            <w:r>
              <w:lastRenderedPageBreak/>
              <w:t>SMS – 0</w:t>
            </w:r>
            <w:r w:rsidR="00F423B9">
              <w:t>24</w:t>
            </w:r>
          </w:p>
        </w:tc>
        <w:tc>
          <w:tcPr>
            <w:tcW w:w="1199" w:type="dxa"/>
          </w:tcPr>
          <w:p w:rsidR="00B27525" w:rsidRDefault="00B27525" w:rsidP="00B27525">
            <w:pPr>
              <w:cnfStyle w:val="000000000000" w:firstRow="0" w:lastRow="0" w:firstColumn="0" w:lastColumn="0" w:oddVBand="0" w:evenVBand="0" w:oddHBand="0" w:evenHBand="0" w:firstRowFirstColumn="0" w:firstRowLastColumn="0" w:lastRowFirstColumn="0" w:lastRowLastColumn="0"/>
            </w:pPr>
          </w:p>
        </w:tc>
        <w:tc>
          <w:tcPr>
            <w:tcW w:w="1133" w:type="dxa"/>
          </w:tcPr>
          <w:p w:rsidR="00B27525" w:rsidRDefault="00C009AE" w:rsidP="00496565">
            <w:pPr>
              <w:cnfStyle w:val="000000000000" w:firstRow="0" w:lastRow="0" w:firstColumn="0" w:lastColumn="0" w:oddVBand="0" w:evenVBand="0" w:oddHBand="0" w:evenHBand="0" w:firstRowFirstColumn="0" w:firstRowLastColumn="0" w:lastRowFirstColumn="0" w:lastRowLastColumn="0"/>
            </w:pPr>
            <w:r>
              <w:t>OK</w:t>
            </w:r>
          </w:p>
        </w:tc>
        <w:tc>
          <w:tcPr>
            <w:tcW w:w="1332" w:type="dxa"/>
          </w:tcPr>
          <w:p w:rsidR="00B27525" w:rsidRDefault="00B27525" w:rsidP="00B27525">
            <w:pPr>
              <w:cnfStyle w:val="000000000000" w:firstRow="0" w:lastRow="0" w:firstColumn="0" w:lastColumn="0" w:oddVBand="0" w:evenVBand="0" w:oddHBand="0" w:evenHBand="0" w:firstRowFirstColumn="0" w:firstRowLastColumn="0" w:lastRowFirstColumn="0" w:lastRowLastColumn="0"/>
            </w:pPr>
          </w:p>
        </w:tc>
        <w:tc>
          <w:tcPr>
            <w:tcW w:w="1117" w:type="dxa"/>
          </w:tcPr>
          <w:p w:rsidR="00B27525" w:rsidRDefault="00B27525" w:rsidP="00496565">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B27525" w:rsidRDefault="00B27525" w:rsidP="00B27525">
            <w:pPr>
              <w:cnfStyle w:val="000000000000" w:firstRow="0" w:lastRow="0" w:firstColumn="0" w:lastColumn="0" w:oddVBand="0" w:evenVBand="0" w:oddHBand="0" w:evenHBand="0" w:firstRowFirstColumn="0" w:firstRowLastColumn="0" w:lastRowFirstColumn="0" w:lastRowLastColumn="0"/>
            </w:pPr>
            <w:r>
              <w:t>Click on</w:t>
            </w:r>
          </w:p>
          <w:p w:rsidR="00B27525" w:rsidRDefault="00B27525" w:rsidP="00B27525">
            <w:pPr>
              <w:cnfStyle w:val="000000000000" w:firstRow="0" w:lastRow="0" w:firstColumn="0" w:lastColumn="0" w:oddVBand="0" w:evenVBand="0" w:oddHBand="0" w:evenHBand="0" w:firstRowFirstColumn="0" w:firstRowLastColumn="0" w:lastRowFirstColumn="0" w:lastRowLastColumn="0"/>
            </w:pPr>
            <w:r>
              <w:t>OK</w:t>
            </w:r>
          </w:p>
          <w:p w:rsidR="00B27525" w:rsidRDefault="00B27525" w:rsidP="00B27525">
            <w:pPr>
              <w:cnfStyle w:val="000000000000" w:firstRow="0" w:lastRow="0" w:firstColumn="0" w:lastColumn="0" w:oddVBand="0" w:evenVBand="0" w:oddHBand="0" w:evenHBand="0" w:firstRowFirstColumn="0" w:firstRowLastColumn="0" w:lastRowFirstColumn="0" w:lastRowLastColumn="0"/>
            </w:pPr>
            <w:r>
              <w:t>button after</w:t>
            </w:r>
          </w:p>
          <w:p w:rsidR="00B27525" w:rsidRDefault="00B27525" w:rsidP="00B27525">
            <w:pPr>
              <w:cnfStyle w:val="000000000000" w:firstRow="0" w:lastRow="0" w:firstColumn="0" w:lastColumn="0" w:oddVBand="0" w:evenVBand="0" w:oddHBand="0" w:evenHBand="0" w:firstRowFirstColumn="0" w:firstRowLastColumn="0" w:lastRowFirstColumn="0" w:lastRowLastColumn="0"/>
            </w:pPr>
            <w:r>
              <w:t>inserting invalid</w:t>
            </w:r>
          </w:p>
          <w:p w:rsidR="00B27525" w:rsidRDefault="00B27525" w:rsidP="00B27525">
            <w:pPr>
              <w:cnfStyle w:val="000000000000" w:firstRow="0" w:lastRow="0" w:firstColumn="0" w:lastColumn="0" w:oddVBand="0" w:evenVBand="0" w:oddHBand="0" w:evenHBand="0" w:firstRowFirstColumn="0" w:firstRowLastColumn="0" w:lastRowFirstColumn="0" w:lastRowLastColumn="0"/>
            </w:pPr>
            <w:r>
              <w:t>Transaction details from</w:t>
            </w:r>
          </w:p>
          <w:p w:rsidR="00B27525" w:rsidRDefault="00B27525" w:rsidP="00B27525">
            <w:pPr>
              <w:cnfStyle w:val="000000000000" w:firstRow="0" w:lastRow="0" w:firstColumn="0" w:lastColumn="0" w:oddVBand="0" w:evenVBand="0" w:oddHBand="0" w:evenHBand="0" w:firstRowFirstColumn="0" w:firstRowLastColumn="0" w:lastRowFirstColumn="0" w:lastRowLastColumn="0"/>
            </w:pPr>
            <w:r>
              <w:t>SMS.</w:t>
            </w:r>
          </w:p>
          <w:p w:rsidR="00CD5C2E" w:rsidRDefault="00CD5C2E" w:rsidP="00B27525">
            <w:pPr>
              <w:cnfStyle w:val="000000000000" w:firstRow="0" w:lastRow="0" w:firstColumn="0" w:lastColumn="0" w:oddVBand="0" w:evenVBand="0" w:oddHBand="0" w:evenHBand="0" w:firstRowFirstColumn="0" w:firstRowLastColumn="0" w:lastRowFirstColumn="0" w:lastRowLastColumn="0"/>
            </w:pPr>
          </w:p>
        </w:tc>
        <w:tc>
          <w:tcPr>
            <w:tcW w:w="1233" w:type="dxa"/>
          </w:tcPr>
          <w:p w:rsidR="00B27525" w:rsidRDefault="00B27525" w:rsidP="00B27525">
            <w:pPr>
              <w:cnfStyle w:val="000000000000" w:firstRow="0" w:lastRow="0" w:firstColumn="0" w:lastColumn="0" w:oddVBand="0" w:evenVBand="0" w:oddHBand="0" w:evenHBand="0" w:firstRowFirstColumn="0" w:firstRowLastColumn="0" w:lastRowFirstColumn="0" w:lastRowLastColumn="0"/>
            </w:pPr>
            <w:r>
              <w:t>Can’t able to insert Transaction into SMS.</w:t>
            </w:r>
          </w:p>
        </w:tc>
        <w:tc>
          <w:tcPr>
            <w:tcW w:w="1133" w:type="dxa"/>
          </w:tcPr>
          <w:p w:rsidR="00B27525"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C009A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B27525" w:rsidRDefault="00957890" w:rsidP="00496565">
            <w:r>
              <w:t>SMS – 0</w:t>
            </w:r>
            <w:r w:rsidR="00F423B9">
              <w:t>25</w:t>
            </w:r>
          </w:p>
        </w:tc>
        <w:tc>
          <w:tcPr>
            <w:tcW w:w="1199" w:type="dxa"/>
          </w:tcPr>
          <w:p w:rsidR="00B27525" w:rsidRDefault="00B27525" w:rsidP="00B27525">
            <w:pPr>
              <w:cnfStyle w:val="000000100000" w:firstRow="0" w:lastRow="0" w:firstColumn="0" w:lastColumn="0" w:oddVBand="0" w:evenVBand="0" w:oddHBand="1" w:evenHBand="0" w:firstRowFirstColumn="0" w:firstRowLastColumn="0" w:lastRowFirstColumn="0" w:lastRowLastColumn="0"/>
            </w:pPr>
          </w:p>
        </w:tc>
        <w:tc>
          <w:tcPr>
            <w:tcW w:w="1133" w:type="dxa"/>
          </w:tcPr>
          <w:p w:rsidR="00B27525" w:rsidRDefault="00C009AE" w:rsidP="00496565">
            <w:pPr>
              <w:cnfStyle w:val="000000100000" w:firstRow="0" w:lastRow="0" w:firstColumn="0" w:lastColumn="0" w:oddVBand="0" w:evenVBand="0" w:oddHBand="1" w:evenHBand="0" w:firstRowFirstColumn="0" w:firstRowLastColumn="0" w:lastRowFirstColumn="0" w:lastRowLastColumn="0"/>
            </w:pPr>
            <w:r>
              <w:t>Edit</w:t>
            </w:r>
          </w:p>
        </w:tc>
        <w:tc>
          <w:tcPr>
            <w:tcW w:w="1332" w:type="dxa"/>
          </w:tcPr>
          <w:p w:rsidR="00B27525" w:rsidRDefault="00B27525" w:rsidP="00B27525">
            <w:pPr>
              <w:cnfStyle w:val="000000100000" w:firstRow="0" w:lastRow="0" w:firstColumn="0" w:lastColumn="0" w:oddVBand="0" w:evenVBand="0" w:oddHBand="1" w:evenHBand="0" w:firstRowFirstColumn="0" w:firstRowLastColumn="0" w:lastRowFirstColumn="0" w:lastRowLastColumn="0"/>
            </w:pPr>
          </w:p>
        </w:tc>
        <w:tc>
          <w:tcPr>
            <w:tcW w:w="1117" w:type="dxa"/>
          </w:tcPr>
          <w:p w:rsidR="00B27525" w:rsidRDefault="00B27525" w:rsidP="00496565">
            <w:pPr>
              <w:cnfStyle w:val="000000100000" w:firstRow="0" w:lastRow="0" w:firstColumn="0" w:lastColumn="0" w:oddVBand="0" w:evenVBand="0" w:oddHBand="1" w:evenHBand="0" w:firstRowFirstColumn="0" w:firstRowLastColumn="0" w:lastRowFirstColumn="0" w:lastRowLastColumn="0"/>
            </w:pPr>
            <w:r>
              <w:t>Step 3</w:t>
            </w:r>
          </w:p>
        </w:tc>
        <w:tc>
          <w:tcPr>
            <w:tcW w:w="1332" w:type="dxa"/>
          </w:tcPr>
          <w:p w:rsidR="00B27525" w:rsidRDefault="00B27525" w:rsidP="00B27525">
            <w:pPr>
              <w:cnfStyle w:val="000000100000" w:firstRow="0" w:lastRow="0" w:firstColumn="0" w:lastColumn="0" w:oddVBand="0" w:evenVBand="0" w:oddHBand="1" w:evenHBand="0" w:firstRowFirstColumn="0" w:firstRowLastColumn="0" w:lastRowFirstColumn="0" w:lastRowLastColumn="0"/>
            </w:pPr>
            <w:r>
              <w:t>Click on Edit Button to edit the invalid information of the Transaction. And then press the OK button.</w:t>
            </w:r>
          </w:p>
          <w:p w:rsidR="00CD5C2E" w:rsidRDefault="00CD5C2E" w:rsidP="00B27525">
            <w:pPr>
              <w:cnfStyle w:val="000000100000" w:firstRow="0" w:lastRow="0" w:firstColumn="0" w:lastColumn="0" w:oddVBand="0" w:evenVBand="0" w:oddHBand="1" w:evenHBand="0" w:firstRowFirstColumn="0" w:firstRowLastColumn="0" w:lastRowFirstColumn="0" w:lastRowLastColumn="0"/>
            </w:pPr>
          </w:p>
        </w:tc>
        <w:tc>
          <w:tcPr>
            <w:tcW w:w="1233" w:type="dxa"/>
          </w:tcPr>
          <w:p w:rsidR="00B27525" w:rsidRDefault="00B27525" w:rsidP="008923F9">
            <w:pPr>
              <w:cnfStyle w:val="000000100000" w:firstRow="0" w:lastRow="0" w:firstColumn="0" w:lastColumn="0" w:oddVBand="0" w:evenVBand="0" w:oddHBand="1" w:evenHBand="0" w:firstRowFirstColumn="0" w:firstRowLastColumn="0" w:lastRowFirstColumn="0" w:lastRowLastColumn="0"/>
            </w:pPr>
            <w:r>
              <w:t>Successfully added the details of the Transaction into SMS.</w:t>
            </w:r>
          </w:p>
        </w:tc>
        <w:tc>
          <w:tcPr>
            <w:tcW w:w="1133" w:type="dxa"/>
          </w:tcPr>
          <w:p w:rsidR="00B27525"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C009AE" w:rsidTr="00B33CF0">
        <w:tc>
          <w:tcPr>
            <w:cnfStyle w:val="001000000000" w:firstRow="0" w:lastRow="0" w:firstColumn="1" w:lastColumn="0" w:oddVBand="0" w:evenVBand="0" w:oddHBand="0" w:evenHBand="0" w:firstRowFirstColumn="0" w:firstRowLastColumn="0" w:lastRowFirstColumn="0" w:lastRowLastColumn="0"/>
            <w:tcW w:w="1097" w:type="dxa"/>
          </w:tcPr>
          <w:p w:rsidR="00B27525" w:rsidRDefault="00957890" w:rsidP="00496565">
            <w:r>
              <w:t>SMS – 0</w:t>
            </w:r>
            <w:r w:rsidR="00F423B9">
              <w:t>26</w:t>
            </w:r>
          </w:p>
        </w:tc>
        <w:tc>
          <w:tcPr>
            <w:tcW w:w="1199" w:type="dxa"/>
          </w:tcPr>
          <w:p w:rsidR="00B27525" w:rsidRDefault="00B27525" w:rsidP="00B27525">
            <w:pPr>
              <w:cnfStyle w:val="000000000000" w:firstRow="0" w:lastRow="0" w:firstColumn="0" w:lastColumn="0" w:oddVBand="0" w:evenVBand="0" w:oddHBand="0" w:evenHBand="0" w:firstRowFirstColumn="0" w:firstRowLastColumn="0" w:lastRowFirstColumn="0" w:lastRowLastColumn="0"/>
            </w:pPr>
          </w:p>
        </w:tc>
        <w:tc>
          <w:tcPr>
            <w:tcW w:w="1133" w:type="dxa"/>
          </w:tcPr>
          <w:p w:rsidR="00B27525" w:rsidRDefault="00B27525" w:rsidP="00496565">
            <w:pPr>
              <w:cnfStyle w:val="000000000000" w:firstRow="0" w:lastRow="0" w:firstColumn="0" w:lastColumn="0" w:oddVBand="0" w:evenVBand="0" w:oddHBand="0" w:evenHBand="0" w:firstRowFirstColumn="0" w:firstRowLastColumn="0" w:lastRowFirstColumn="0" w:lastRowLastColumn="0"/>
            </w:pPr>
          </w:p>
        </w:tc>
        <w:tc>
          <w:tcPr>
            <w:tcW w:w="1332" w:type="dxa"/>
          </w:tcPr>
          <w:p w:rsidR="00B27525" w:rsidRDefault="00B27525" w:rsidP="00B27525">
            <w:pPr>
              <w:cnfStyle w:val="000000000000" w:firstRow="0" w:lastRow="0" w:firstColumn="0" w:lastColumn="0" w:oddVBand="0" w:evenVBand="0" w:oddHBand="0" w:evenHBand="0" w:firstRowFirstColumn="0" w:firstRowLastColumn="0" w:lastRowFirstColumn="0" w:lastRowLastColumn="0"/>
            </w:pPr>
          </w:p>
        </w:tc>
        <w:tc>
          <w:tcPr>
            <w:tcW w:w="1117" w:type="dxa"/>
          </w:tcPr>
          <w:p w:rsidR="00B27525" w:rsidRDefault="00B27525" w:rsidP="00496565">
            <w:pPr>
              <w:cnfStyle w:val="000000000000" w:firstRow="0" w:lastRow="0" w:firstColumn="0" w:lastColumn="0" w:oddVBand="0" w:evenVBand="0" w:oddHBand="0" w:evenHBand="0" w:firstRowFirstColumn="0" w:firstRowLastColumn="0" w:lastRowFirstColumn="0" w:lastRowLastColumn="0"/>
            </w:pPr>
            <w:r>
              <w:t>Step 4</w:t>
            </w:r>
          </w:p>
        </w:tc>
        <w:tc>
          <w:tcPr>
            <w:tcW w:w="1332" w:type="dxa"/>
          </w:tcPr>
          <w:p w:rsidR="00B27525" w:rsidRDefault="00B27525" w:rsidP="00B27525">
            <w:pPr>
              <w:cnfStyle w:val="000000000000" w:firstRow="0" w:lastRow="0" w:firstColumn="0" w:lastColumn="0" w:oddVBand="0" w:evenVBand="0" w:oddHBand="0" w:evenHBand="0" w:firstRowFirstColumn="0" w:firstRowLastColumn="0" w:lastRowFirstColumn="0" w:lastRowLastColumn="0"/>
            </w:pPr>
            <w:r>
              <w:t>Click on</w:t>
            </w:r>
          </w:p>
          <w:p w:rsidR="00B27525" w:rsidRDefault="006818B7" w:rsidP="00B27525">
            <w:pPr>
              <w:cnfStyle w:val="000000000000" w:firstRow="0" w:lastRow="0" w:firstColumn="0" w:lastColumn="0" w:oddVBand="0" w:evenVBand="0" w:oddHBand="0" w:evenHBand="0" w:firstRowFirstColumn="0" w:firstRowLastColumn="0" w:lastRowFirstColumn="0" w:lastRowLastColumn="0"/>
            </w:pPr>
            <w:r>
              <w:t>OK</w:t>
            </w:r>
          </w:p>
          <w:p w:rsidR="00B27525" w:rsidRDefault="00B27525" w:rsidP="00B27525">
            <w:pPr>
              <w:cnfStyle w:val="000000000000" w:firstRow="0" w:lastRow="0" w:firstColumn="0" w:lastColumn="0" w:oddVBand="0" w:evenVBand="0" w:oddHBand="0" w:evenHBand="0" w:firstRowFirstColumn="0" w:firstRowLastColumn="0" w:lastRowFirstColumn="0" w:lastRowLastColumn="0"/>
            </w:pPr>
            <w:r>
              <w:t>button after</w:t>
            </w:r>
          </w:p>
          <w:p w:rsidR="00B27525" w:rsidRDefault="00B27525" w:rsidP="00B27525">
            <w:pPr>
              <w:cnfStyle w:val="000000000000" w:firstRow="0" w:lastRow="0" w:firstColumn="0" w:lastColumn="0" w:oddVBand="0" w:evenVBand="0" w:oddHBand="0" w:evenHBand="0" w:firstRowFirstColumn="0" w:firstRowLastColumn="0" w:lastRowFirstColumn="0" w:lastRowLastColumn="0"/>
            </w:pPr>
            <w:r>
              <w:t>inserting valid</w:t>
            </w:r>
          </w:p>
          <w:p w:rsidR="00B27525" w:rsidRDefault="00B27525" w:rsidP="00B27525">
            <w:pPr>
              <w:cnfStyle w:val="000000000000" w:firstRow="0" w:lastRow="0" w:firstColumn="0" w:lastColumn="0" w:oddVBand="0" w:evenVBand="0" w:oddHBand="0" w:evenHBand="0" w:firstRowFirstColumn="0" w:firstRowLastColumn="0" w:lastRowFirstColumn="0" w:lastRowLastColumn="0"/>
            </w:pPr>
            <w:r>
              <w:t>information of Transaction from</w:t>
            </w:r>
          </w:p>
          <w:p w:rsidR="00B27525" w:rsidRDefault="00B27525" w:rsidP="00B27525">
            <w:pPr>
              <w:cnfStyle w:val="000000000000" w:firstRow="0" w:lastRow="0" w:firstColumn="0" w:lastColumn="0" w:oddVBand="0" w:evenVBand="0" w:oddHBand="0" w:evenHBand="0" w:firstRowFirstColumn="0" w:firstRowLastColumn="0" w:lastRowFirstColumn="0" w:lastRowLastColumn="0"/>
            </w:pPr>
            <w:r>
              <w:t>SMS.</w:t>
            </w:r>
          </w:p>
        </w:tc>
        <w:tc>
          <w:tcPr>
            <w:tcW w:w="1233" w:type="dxa"/>
          </w:tcPr>
          <w:p w:rsidR="00B27525" w:rsidRDefault="00B27525" w:rsidP="00C212CF">
            <w:pPr>
              <w:cnfStyle w:val="000000000000" w:firstRow="0" w:lastRow="0" w:firstColumn="0" w:lastColumn="0" w:oddVBand="0" w:evenVBand="0" w:oddHBand="0" w:evenHBand="0" w:firstRowFirstColumn="0" w:firstRowLastColumn="0" w:lastRowFirstColumn="0" w:lastRowLastColumn="0"/>
            </w:pPr>
            <w:r>
              <w:t xml:space="preserve">Successfully added the details of the Transaction into SMS.  Can able to use Accounts </w:t>
            </w:r>
            <w:r w:rsidR="00C212CF">
              <w:t>in future</w:t>
            </w:r>
            <w:r>
              <w:t>.</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p>
        </w:tc>
        <w:tc>
          <w:tcPr>
            <w:tcW w:w="1133" w:type="dxa"/>
          </w:tcPr>
          <w:p w:rsidR="00B27525"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C009A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C212CF" w:rsidRDefault="00957890" w:rsidP="00496565">
            <w:r>
              <w:t>SMS – 0</w:t>
            </w:r>
            <w:r w:rsidR="00F423B9">
              <w:t>27</w:t>
            </w:r>
          </w:p>
        </w:tc>
        <w:tc>
          <w:tcPr>
            <w:tcW w:w="1199" w:type="dxa"/>
          </w:tcPr>
          <w:p w:rsidR="00C212CF" w:rsidRDefault="00C212CF" w:rsidP="006818B7">
            <w:pPr>
              <w:cnfStyle w:val="000000100000" w:firstRow="0" w:lastRow="0" w:firstColumn="0" w:lastColumn="0" w:oddVBand="0" w:evenVBand="0" w:oddHBand="1" w:evenHBand="0" w:firstRowFirstColumn="0" w:firstRowLastColumn="0" w:lastRowFirstColumn="0" w:lastRowLastColumn="0"/>
            </w:pPr>
            <w:r>
              <w:t xml:space="preserve">Check for Leaves made </w:t>
            </w:r>
            <w:proofErr w:type="gramStart"/>
            <w:r>
              <w:t>by  Student</w:t>
            </w:r>
            <w:proofErr w:type="gramEnd"/>
            <w:r w:rsidR="006818B7">
              <w:t xml:space="preserve"> </w:t>
            </w:r>
            <w:r>
              <w:t>in School.</w:t>
            </w:r>
          </w:p>
        </w:tc>
        <w:tc>
          <w:tcPr>
            <w:tcW w:w="1133" w:type="dxa"/>
          </w:tcPr>
          <w:p w:rsidR="00C212CF" w:rsidRDefault="00C212CF" w:rsidP="00496565">
            <w:pPr>
              <w:cnfStyle w:val="000000100000" w:firstRow="0" w:lastRow="0" w:firstColumn="0" w:lastColumn="0" w:oddVBand="0" w:evenVBand="0" w:oddHBand="1" w:evenHBand="0" w:firstRowFirstColumn="0" w:firstRowLastColumn="0" w:lastRowFirstColumn="0" w:lastRowLastColumn="0"/>
            </w:pPr>
            <w:r>
              <w:t>Leave</w:t>
            </w:r>
          </w:p>
        </w:tc>
        <w:tc>
          <w:tcPr>
            <w:tcW w:w="1332" w:type="dxa"/>
          </w:tcPr>
          <w:p w:rsidR="00C212CF" w:rsidRDefault="00C212CF" w:rsidP="00C212CF">
            <w:pPr>
              <w:cnfStyle w:val="000000100000" w:firstRow="0" w:lastRow="0" w:firstColumn="0" w:lastColumn="0" w:oddVBand="0" w:evenVBand="0" w:oddHBand="1" w:evenHBand="0" w:firstRowFirstColumn="0" w:firstRowLastColumn="0" w:lastRowFirstColumn="0" w:lastRowLastColumn="0"/>
            </w:pPr>
            <w:r>
              <w:t>The</w:t>
            </w:r>
          </w:p>
          <w:p w:rsidR="00C212CF" w:rsidRDefault="00C212CF" w:rsidP="00C212CF">
            <w:pPr>
              <w:cnfStyle w:val="000000100000" w:firstRow="0" w:lastRow="0" w:firstColumn="0" w:lastColumn="0" w:oddVBand="0" w:evenVBand="0" w:oddHBand="1" w:evenHBand="0" w:firstRowFirstColumn="0" w:firstRowLastColumn="0" w:lastRowFirstColumn="0" w:lastRowLastColumn="0"/>
            </w:pPr>
            <w:r>
              <w:t>purpose</w:t>
            </w:r>
          </w:p>
          <w:p w:rsidR="00C212CF" w:rsidRDefault="00C212CF" w:rsidP="00C212CF">
            <w:pPr>
              <w:cnfStyle w:val="000000100000" w:firstRow="0" w:lastRow="0" w:firstColumn="0" w:lastColumn="0" w:oddVBand="0" w:evenVBand="0" w:oddHBand="1" w:evenHBand="0" w:firstRowFirstColumn="0" w:firstRowLastColumn="0" w:lastRowFirstColumn="0" w:lastRowLastColumn="0"/>
            </w:pPr>
            <w:r>
              <w:t>of this test</w:t>
            </w:r>
          </w:p>
          <w:p w:rsidR="00C212CF" w:rsidRDefault="00C212CF" w:rsidP="00C212CF">
            <w:pPr>
              <w:cnfStyle w:val="000000100000" w:firstRow="0" w:lastRow="0" w:firstColumn="0" w:lastColumn="0" w:oddVBand="0" w:evenVBand="0" w:oddHBand="1" w:evenHBand="0" w:firstRowFirstColumn="0" w:firstRowLastColumn="0" w:lastRowFirstColumn="0" w:lastRowLastColumn="0"/>
            </w:pPr>
            <w:proofErr w:type="gramStart"/>
            <w:r>
              <w:t>is</w:t>
            </w:r>
            <w:proofErr w:type="gramEnd"/>
            <w:r>
              <w:t xml:space="preserve"> to check weather Student has a required Attendance in School or not.</w:t>
            </w:r>
          </w:p>
          <w:p w:rsidR="00CD5C2E" w:rsidRDefault="00CD5C2E" w:rsidP="00C212CF">
            <w:pPr>
              <w:cnfStyle w:val="000000100000" w:firstRow="0" w:lastRow="0" w:firstColumn="0" w:lastColumn="0" w:oddVBand="0" w:evenVBand="0" w:oddHBand="1" w:evenHBand="0" w:firstRowFirstColumn="0" w:firstRowLastColumn="0" w:lastRowFirstColumn="0" w:lastRowLastColumn="0"/>
            </w:pPr>
          </w:p>
        </w:tc>
        <w:tc>
          <w:tcPr>
            <w:tcW w:w="1117" w:type="dxa"/>
          </w:tcPr>
          <w:p w:rsidR="00C212CF" w:rsidRDefault="00C212CF" w:rsidP="00496565">
            <w:pPr>
              <w:cnfStyle w:val="000000100000" w:firstRow="0" w:lastRow="0" w:firstColumn="0" w:lastColumn="0" w:oddVBand="0" w:evenVBand="0" w:oddHBand="1" w:evenHBand="0" w:firstRowFirstColumn="0" w:firstRowLastColumn="0" w:lastRowFirstColumn="0" w:lastRowLastColumn="0"/>
            </w:pPr>
            <w:r>
              <w:t>Step 1</w:t>
            </w:r>
          </w:p>
        </w:tc>
        <w:tc>
          <w:tcPr>
            <w:tcW w:w="1332" w:type="dxa"/>
          </w:tcPr>
          <w:p w:rsidR="00C212CF" w:rsidRDefault="00C212CF" w:rsidP="00B27525">
            <w:pPr>
              <w:cnfStyle w:val="000000100000" w:firstRow="0" w:lastRow="0" w:firstColumn="0" w:lastColumn="0" w:oddVBand="0" w:evenVBand="0" w:oddHBand="1" w:evenHBand="0" w:firstRowFirstColumn="0" w:firstRowLastColumn="0" w:lastRowFirstColumn="0" w:lastRowLastColumn="0"/>
            </w:pPr>
            <w:r>
              <w:t>Click Leave to open Leave window.</w:t>
            </w:r>
          </w:p>
        </w:tc>
        <w:tc>
          <w:tcPr>
            <w:tcW w:w="1233" w:type="dxa"/>
          </w:tcPr>
          <w:p w:rsidR="00C212CF" w:rsidRDefault="00C212CF" w:rsidP="00C212CF">
            <w:pPr>
              <w:cnfStyle w:val="000000100000" w:firstRow="0" w:lastRow="0" w:firstColumn="0" w:lastColumn="0" w:oddVBand="0" w:evenVBand="0" w:oddHBand="1" w:evenHBand="0" w:firstRowFirstColumn="0" w:firstRowLastColumn="0" w:lastRowFirstColumn="0" w:lastRowLastColumn="0"/>
            </w:pPr>
            <w:r>
              <w:t>Successfully opened Leave window.</w:t>
            </w:r>
          </w:p>
        </w:tc>
        <w:tc>
          <w:tcPr>
            <w:tcW w:w="1133" w:type="dxa"/>
          </w:tcPr>
          <w:p w:rsidR="00C212CF"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C009AE" w:rsidTr="00B33CF0">
        <w:tc>
          <w:tcPr>
            <w:cnfStyle w:val="001000000000" w:firstRow="0" w:lastRow="0" w:firstColumn="1" w:lastColumn="0" w:oddVBand="0" w:evenVBand="0" w:oddHBand="0" w:evenHBand="0" w:firstRowFirstColumn="0" w:firstRowLastColumn="0" w:lastRowFirstColumn="0" w:lastRowLastColumn="0"/>
            <w:tcW w:w="1097" w:type="dxa"/>
          </w:tcPr>
          <w:p w:rsidR="00C212CF" w:rsidRDefault="00957890" w:rsidP="00496565">
            <w:r>
              <w:t>SMS – 0</w:t>
            </w:r>
            <w:r w:rsidR="00F423B9">
              <w:t>28</w:t>
            </w:r>
          </w:p>
        </w:tc>
        <w:tc>
          <w:tcPr>
            <w:tcW w:w="1199" w:type="dxa"/>
          </w:tcPr>
          <w:p w:rsidR="00C212CF" w:rsidRDefault="00C212CF" w:rsidP="00B27525">
            <w:pPr>
              <w:cnfStyle w:val="000000000000" w:firstRow="0" w:lastRow="0" w:firstColumn="0" w:lastColumn="0" w:oddVBand="0" w:evenVBand="0" w:oddHBand="0" w:evenHBand="0" w:firstRowFirstColumn="0" w:firstRowLastColumn="0" w:lastRowFirstColumn="0" w:lastRowLastColumn="0"/>
            </w:pPr>
          </w:p>
        </w:tc>
        <w:tc>
          <w:tcPr>
            <w:tcW w:w="1133" w:type="dxa"/>
          </w:tcPr>
          <w:p w:rsidR="00C212CF" w:rsidRDefault="00C009AE" w:rsidP="00496565">
            <w:pPr>
              <w:cnfStyle w:val="000000000000" w:firstRow="0" w:lastRow="0" w:firstColumn="0" w:lastColumn="0" w:oddVBand="0" w:evenVBand="0" w:oddHBand="0" w:evenHBand="0" w:firstRowFirstColumn="0" w:firstRowLastColumn="0" w:lastRowFirstColumn="0" w:lastRowLastColumn="0"/>
            </w:pPr>
            <w:r>
              <w:t>Submit</w:t>
            </w:r>
          </w:p>
        </w:tc>
        <w:tc>
          <w:tcPr>
            <w:tcW w:w="1332" w:type="dxa"/>
          </w:tcPr>
          <w:p w:rsidR="00C212CF" w:rsidRDefault="00C212CF" w:rsidP="00C212CF">
            <w:pPr>
              <w:cnfStyle w:val="000000000000" w:firstRow="0" w:lastRow="0" w:firstColumn="0" w:lastColumn="0" w:oddVBand="0" w:evenVBand="0" w:oddHBand="0" w:evenHBand="0" w:firstRowFirstColumn="0" w:firstRowLastColumn="0" w:lastRowFirstColumn="0" w:lastRowLastColumn="0"/>
            </w:pPr>
          </w:p>
        </w:tc>
        <w:tc>
          <w:tcPr>
            <w:tcW w:w="1117" w:type="dxa"/>
          </w:tcPr>
          <w:p w:rsidR="00C212CF" w:rsidRDefault="00C212CF" w:rsidP="00496565">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C212CF" w:rsidRDefault="00C212CF" w:rsidP="00C212CF">
            <w:pPr>
              <w:cnfStyle w:val="000000000000" w:firstRow="0" w:lastRow="0" w:firstColumn="0" w:lastColumn="0" w:oddVBand="0" w:evenVBand="0" w:oddHBand="0" w:evenHBand="0" w:firstRowFirstColumn="0" w:firstRowLastColumn="0" w:lastRowFirstColumn="0" w:lastRowLastColumn="0"/>
            </w:pPr>
            <w:r>
              <w:t>Click on Submit</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r>
              <w:lastRenderedPageBreak/>
              <w:t>button after</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r>
              <w:t>inserting invalid</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r>
              <w:t>information of the Student from</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r>
              <w:t>SMS.</w:t>
            </w:r>
          </w:p>
          <w:p w:rsidR="00CD5C2E" w:rsidRDefault="00CD5C2E" w:rsidP="00C212CF">
            <w:pPr>
              <w:cnfStyle w:val="000000000000" w:firstRow="0" w:lastRow="0" w:firstColumn="0" w:lastColumn="0" w:oddVBand="0" w:evenVBand="0" w:oddHBand="0" w:evenHBand="0" w:firstRowFirstColumn="0" w:firstRowLastColumn="0" w:lastRowFirstColumn="0" w:lastRowLastColumn="0"/>
            </w:pPr>
          </w:p>
        </w:tc>
        <w:tc>
          <w:tcPr>
            <w:tcW w:w="1233" w:type="dxa"/>
          </w:tcPr>
          <w:p w:rsidR="00C212CF" w:rsidRDefault="00C212CF" w:rsidP="006818B7">
            <w:pPr>
              <w:cnfStyle w:val="000000000000" w:firstRow="0" w:lastRow="0" w:firstColumn="0" w:lastColumn="0" w:oddVBand="0" w:evenVBand="0" w:oddHBand="0" w:evenHBand="0" w:firstRowFirstColumn="0" w:firstRowLastColumn="0" w:lastRowFirstColumn="0" w:lastRowLastColumn="0"/>
            </w:pPr>
            <w:r>
              <w:lastRenderedPageBreak/>
              <w:t xml:space="preserve">Can’t able to </w:t>
            </w:r>
            <w:r w:rsidR="006818B7">
              <w:t>see</w:t>
            </w:r>
            <w:r>
              <w:t xml:space="preserve"> </w:t>
            </w:r>
            <w:r w:rsidR="006818B7">
              <w:lastRenderedPageBreak/>
              <w:t>Attendance information of the Student</w:t>
            </w:r>
            <w:r>
              <w:t xml:space="preserve"> </w:t>
            </w:r>
            <w:r w:rsidR="006818B7">
              <w:t>from</w:t>
            </w:r>
            <w:r>
              <w:t xml:space="preserve"> SMS.</w:t>
            </w:r>
          </w:p>
        </w:tc>
        <w:tc>
          <w:tcPr>
            <w:tcW w:w="1133" w:type="dxa"/>
          </w:tcPr>
          <w:p w:rsidR="00C212CF" w:rsidRDefault="00957890" w:rsidP="00496565">
            <w:pPr>
              <w:cnfStyle w:val="000000000000" w:firstRow="0" w:lastRow="0" w:firstColumn="0" w:lastColumn="0" w:oddVBand="0" w:evenVBand="0" w:oddHBand="0" w:evenHBand="0" w:firstRowFirstColumn="0" w:firstRowLastColumn="0" w:lastRowFirstColumn="0" w:lastRowLastColumn="0"/>
            </w:pPr>
            <w:r>
              <w:lastRenderedPageBreak/>
              <w:t>Susmita</w:t>
            </w:r>
          </w:p>
        </w:tc>
      </w:tr>
      <w:tr w:rsidR="00C009AE"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C212CF" w:rsidRDefault="00957890" w:rsidP="00496565">
            <w:r>
              <w:lastRenderedPageBreak/>
              <w:t>SMS – 0</w:t>
            </w:r>
            <w:r w:rsidR="00F423B9">
              <w:t>29</w:t>
            </w:r>
          </w:p>
        </w:tc>
        <w:tc>
          <w:tcPr>
            <w:tcW w:w="1199" w:type="dxa"/>
          </w:tcPr>
          <w:p w:rsidR="00C212CF" w:rsidRDefault="00C212CF" w:rsidP="00B27525">
            <w:pPr>
              <w:cnfStyle w:val="000000100000" w:firstRow="0" w:lastRow="0" w:firstColumn="0" w:lastColumn="0" w:oddVBand="0" w:evenVBand="0" w:oddHBand="1" w:evenHBand="0" w:firstRowFirstColumn="0" w:firstRowLastColumn="0" w:lastRowFirstColumn="0" w:lastRowLastColumn="0"/>
            </w:pPr>
          </w:p>
        </w:tc>
        <w:tc>
          <w:tcPr>
            <w:tcW w:w="1133" w:type="dxa"/>
          </w:tcPr>
          <w:p w:rsidR="00C212CF" w:rsidRDefault="00C009AE" w:rsidP="00496565">
            <w:pPr>
              <w:cnfStyle w:val="000000100000" w:firstRow="0" w:lastRow="0" w:firstColumn="0" w:lastColumn="0" w:oddVBand="0" w:evenVBand="0" w:oddHBand="1" w:evenHBand="0" w:firstRowFirstColumn="0" w:firstRowLastColumn="0" w:lastRowFirstColumn="0" w:lastRowLastColumn="0"/>
            </w:pPr>
            <w:r>
              <w:t>Edit</w:t>
            </w:r>
          </w:p>
        </w:tc>
        <w:tc>
          <w:tcPr>
            <w:tcW w:w="1332" w:type="dxa"/>
          </w:tcPr>
          <w:p w:rsidR="00C212CF" w:rsidRDefault="00C212CF" w:rsidP="00C212CF">
            <w:pPr>
              <w:cnfStyle w:val="000000100000" w:firstRow="0" w:lastRow="0" w:firstColumn="0" w:lastColumn="0" w:oddVBand="0" w:evenVBand="0" w:oddHBand="1" w:evenHBand="0" w:firstRowFirstColumn="0" w:firstRowLastColumn="0" w:lastRowFirstColumn="0" w:lastRowLastColumn="0"/>
            </w:pPr>
          </w:p>
        </w:tc>
        <w:tc>
          <w:tcPr>
            <w:tcW w:w="1117" w:type="dxa"/>
          </w:tcPr>
          <w:p w:rsidR="00C212CF" w:rsidRDefault="00C212CF" w:rsidP="00496565">
            <w:pPr>
              <w:cnfStyle w:val="000000100000" w:firstRow="0" w:lastRow="0" w:firstColumn="0" w:lastColumn="0" w:oddVBand="0" w:evenVBand="0" w:oddHBand="1" w:evenHBand="0" w:firstRowFirstColumn="0" w:firstRowLastColumn="0" w:lastRowFirstColumn="0" w:lastRowLastColumn="0"/>
            </w:pPr>
            <w:r>
              <w:t>Step 3</w:t>
            </w:r>
          </w:p>
        </w:tc>
        <w:tc>
          <w:tcPr>
            <w:tcW w:w="1332" w:type="dxa"/>
          </w:tcPr>
          <w:p w:rsidR="00C212CF" w:rsidRDefault="00C212CF" w:rsidP="008923F9">
            <w:pPr>
              <w:cnfStyle w:val="000000100000" w:firstRow="0" w:lastRow="0" w:firstColumn="0" w:lastColumn="0" w:oddVBand="0" w:evenVBand="0" w:oddHBand="1" w:evenHBand="0" w:firstRowFirstColumn="0" w:firstRowLastColumn="0" w:lastRowFirstColumn="0" w:lastRowLastColumn="0"/>
            </w:pPr>
            <w:r>
              <w:t xml:space="preserve">Click on Edit Button to edit the </w:t>
            </w:r>
            <w:r w:rsidR="006818B7">
              <w:t xml:space="preserve">invalid information of the Student. And then press the Submit </w:t>
            </w:r>
            <w:r>
              <w:t>button.</w:t>
            </w:r>
          </w:p>
          <w:p w:rsidR="00CD5C2E" w:rsidRDefault="00CD5C2E" w:rsidP="008923F9">
            <w:pPr>
              <w:cnfStyle w:val="000000100000" w:firstRow="0" w:lastRow="0" w:firstColumn="0" w:lastColumn="0" w:oddVBand="0" w:evenVBand="0" w:oddHBand="1" w:evenHBand="0" w:firstRowFirstColumn="0" w:firstRowLastColumn="0" w:lastRowFirstColumn="0" w:lastRowLastColumn="0"/>
            </w:pPr>
          </w:p>
        </w:tc>
        <w:tc>
          <w:tcPr>
            <w:tcW w:w="1233" w:type="dxa"/>
          </w:tcPr>
          <w:p w:rsidR="00C212CF" w:rsidRDefault="00C212CF" w:rsidP="006818B7">
            <w:pPr>
              <w:cnfStyle w:val="000000100000" w:firstRow="0" w:lastRow="0" w:firstColumn="0" w:lastColumn="0" w:oddVBand="0" w:evenVBand="0" w:oddHBand="1" w:evenHBand="0" w:firstRowFirstColumn="0" w:firstRowLastColumn="0" w:lastRowFirstColumn="0" w:lastRowLastColumn="0"/>
            </w:pPr>
            <w:r>
              <w:t>Successful</w:t>
            </w:r>
            <w:r w:rsidR="006818B7">
              <w:t>ly shows the attendance</w:t>
            </w:r>
            <w:r>
              <w:t xml:space="preserve"> details of the </w:t>
            </w:r>
            <w:r w:rsidR="006818B7">
              <w:t>Student from</w:t>
            </w:r>
            <w:r>
              <w:t xml:space="preserve"> SMS.</w:t>
            </w:r>
          </w:p>
        </w:tc>
        <w:tc>
          <w:tcPr>
            <w:tcW w:w="1133" w:type="dxa"/>
          </w:tcPr>
          <w:p w:rsidR="00C212CF"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C009AE" w:rsidTr="00B33CF0">
        <w:tc>
          <w:tcPr>
            <w:cnfStyle w:val="001000000000" w:firstRow="0" w:lastRow="0" w:firstColumn="1" w:lastColumn="0" w:oddVBand="0" w:evenVBand="0" w:oddHBand="0" w:evenHBand="0" w:firstRowFirstColumn="0" w:firstRowLastColumn="0" w:lastRowFirstColumn="0" w:lastRowLastColumn="0"/>
            <w:tcW w:w="1097" w:type="dxa"/>
          </w:tcPr>
          <w:p w:rsidR="00C212CF" w:rsidRDefault="00957890" w:rsidP="00496565">
            <w:r>
              <w:t>SMS – 0</w:t>
            </w:r>
            <w:r w:rsidR="00F423B9">
              <w:t>30</w:t>
            </w:r>
          </w:p>
        </w:tc>
        <w:tc>
          <w:tcPr>
            <w:tcW w:w="1199" w:type="dxa"/>
          </w:tcPr>
          <w:p w:rsidR="00C212CF" w:rsidRDefault="00C212CF" w:rsidP="00B27525">
            <w:pPr>
              <w:cnfStyle w:val="000000000000" w:firstRow="0" w:lastRow="0" w:firstColumn="0" w:lastColumn="0" w:oddVBand="0" w:evenVBand="0" w:oddHBand="0" w:evenHBand="0" w:firstRowFirstColumn="0" w:firstRowLastColumn="0" w:lastRowFirstColumn="0" w:lastRowLastColumn="0"/>
            </w:pPr>
          </w:p>
        </w:tc>
        <w:tc>
          <w:tcPr>
            <w:tcW w:w="1133" w:type="dxa"/>
          </w:tcPr>
          <w:p w:rsidR="00C212CF" w:rsidRDefault="00C212CF" w:rsidP="00496565">
            <w:pPr>
              <w:cnfStyle w:val="000000000000" w:firstRow="0" w:lastRow="0" w:firstColumn="0" w:lastColumn="0" w:oddVBand="0" w:evenVBand="0" w:oddHBand="0" w:evenHBand="0" w:firstRowFirstColumn="0" w:firstRowLastColumn="0" w:lastRowFirstColumn="0" w:lastRowLastColumn="0"/>
            </w:pPr>
          </w:p>
        </w:tc>
        <w:tc>
          <w:tcPr>
            <w:tcW w:w="1332" w:type="dxa"/>
          </w:tcPr>
          <w:p w:rsidR="00C212CF" w:rsidRDefault="00C212CF" w:rsidP="00C212CF">
            <w:pPr>
              <w:cnfStyle w:val="000000000000" w:firstRow="0" w:lastRow="0" w:firstColumn="0" w:lastColumn="0" w:oddVBand="0" w:evenVBand="0" w:oddHBand="0" w:evenHBand="0" w:firstRowFirstColumn="0" w:firstRowLastColumn="0" w:lastRowFirstColumn="0" w:lastRowLastColumn="0"/>
            </w:pPr>
          </w:p>
        </w:tc>
        <w:tc>
          <w:tcPr>
            <w:tcW w:w="1117" w:type="dxa"/>
          </w:tcPr>
          <w:p w:rsidR="00C212CF" w:rsidRDefault="00C212CF" w:rsidP="00496565">
            <w:pPr>
              <w:cnfStyle w:val="000000000000" w:firstRow="0" w:lastRow="0" w:firstColumn="0" w:lastColumn="0" w:oddVBand="0" w:evenVBand="0" w:oddHBand="0" w:evenHBand="0" w:firstRowFirstColumn="0" w:firstRowLastColumn="0" w:lastRowFirstColumn="0" w:lastRowLastColumn="0"/>
            </w:pPr>
            <w:r>
              <w:t>Step 4</w:t>
            </w:r>
          </w:p>
        </w:tc>
        <w:tc>
          <w:tcPr>
            <w:tcW w:w="1332" w:type="dxa"/>
          </w:tcPr>
          <w:p w:rsidR="00C212CF" w:rsidRDefault="00C212CF" w:rsidP="00C212CF">
            <w:pPr>
              <w:cnfStyle w:val="000000000000" w:firstRow="0" w:lastRow="0" w:firstColumn="0" w:lastColumn="0" w:oddVBand="0" w:evenVBand="0" w:oddHBand="0" w:evenHBand="0" w:firstRowFirstColumn="0" w:firstRowLastColumn="0" w:lastRowFirstColumn="0" w:lastRowLastColumn="0"/>
            </w:pPr>
            <w:r>
              <w:t>Click on</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r>
              <w:t>Submit</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r>
              <w:t>button after</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r>
              <w:t>inserting valid</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r>
              <w:t>info</w:t>
            </w:r>
            <w:r w:rsidR="006818B7">
              <w:t>rmation of Student</w:t>
            </w:r>
            <w:r>
              <w:t xml:space="preserve"> from</w:t>
            </w:r>
          </w:p>
          <w:p w:rsidR="00C212CF" w:rsidRDefault="00C212CF" w:rsidP="00C212CF">
            <w:pPr>
              <w:cnfStyle w:val="000000000000" w:firstRow="0" w:lastRow="0" w:firstColumn="0" w:lastColumn="0" w:oddVBand="0" w:evenVBand="0" w:oddHBand="0" w:evenHBand="0" w:firstRowFirstColumn="0" w:firstRowLastColumn="0" w:lastRowFirstColumn="0" w:lastRowLastColumn="0"/>
            </w:pPr>
            <w:r>
              <w:t>SMS.</w:t>
            </w:r>
          </w:p>
        </w:tc>
        <w:tc>
          <w:tcPr>
            <w:tcW w:w="1233" w:type="dxa"/>
          </w:tcPr>
          <w:p w:rsidR="00C212CF" w:rsidRDefault="00C212CF" w:rsidP="00C212CF">
            <w:pPr>
              <w:cnfStyle w:val="000000000000" w:firstRow="0" w:lastRow="0" w:firstColumn="0" w:lastColumn="0" w:oddVBand="0" w:evenVBand="0" w:oddHBand="0" w:evenHBand="0" w:firstRowFirstColumn="0" w:firstRowLastColumn="0" w:lastRowFirstColumn="0" w:lastRowLastColumn="0"/>
            </w:pPr>
            <w:r>
              <w:t>Successful</w:t>
            </w:r>
            <w:r w:rsidR="006818B7">
              <w:t>ly shows the attendance details of the Student from</w:t>
            </w:r>
            <w:r>
              <w:t xml:space="preserve"> SMS.  Can a</w:t>
            </w:r>
            <w:r w:rsidR="006818B7">
              <w:t xml:space="preserve">ble to calculate the Percentage Attendance for allowing </w:t>
            </w:r>
            <w:r>
              <w:t>in</w:t>
            </w:r>
            <w:r w:rsidR="006818B7">
              <w:t>to</w:t>
            </w:r>
            <w:r>
              <w:t xml:space="preserve"> </w:t>
            </w:r>
            <w:r w:rsidR="006818B7">
              <w:t>Exam</w:t>
            </w:r>
            <w:r>
              <w:t>.</w:t>
            </w:r>
          </w:p>
          <w:p w:rsidR="00C212CF" w:rsidRDefault="00C212CF" w:rsidP="008923F9">
            <w:pPr>
              <w:cnfStyle w:val="000000000000" w:firstRow="0" w:lastRow="0" w:firstColumn="0" w:lastColumn="0" w:oddVBand="0" w:evenVBand="0" w:oddHBand="0" w:evenHBand="0" w:firstRowFirstColumn="0" w:firstRowLastColumn="0" w:lastRowFirstColumn="0" w:lastRowLastColumn="0"/>
            </w:pPr>
          </w:p>
        </w:tc>
        <w:tc>
          <w:tcPr>
            <w:tcW w:w="1133" w:type="dxa"/>
          </w:tcPr>
          <w:p w:rsidR="00C212CF"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192928"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6818B7" w:rsidRDefault="00957890" w:rsidP="00496565">
            <w:r>
              <w:t>SMS – 0</w:t>
            </w:r>
            <w:r w:rsidR="00F423B9">
              <w:t>31</w:t>
            </w:r>
          </w:p>
        </w:tc>
        <w:tc>
          <w:tcPr>
            <w:tcW w:w="1199" w:type="dxa"/>
          </w:tcPr>
          <w:p w:rsidR="006818B7" w:rsidRDefault="0022340E" w:rsidP="00CA4F9F">
            <w:pPr>
              <w:cnfStyle w:val="000000100000" w:firstRow="0" w:lastRow="0" w:firstColumn="0" w:lastColumn="0" w:oddVBand="0" w:evenVBand="0" w:oddHBand="1" w:evenHBand="0" w:firstRowFirstColumn="0" w:firstRowLastColumn="0" w:lastRowFirstColumn="0" w:lastRowLastColumn="0"/>
            </w:pPr>
            <w:r>
              <w:t xml:space="preserve">Check </w:t>
            </w:r>
            <w:r w:rsidR="00CA4F9F">
              <w:t xml:space="preserve">Login </w:t>
            </w:r>
            <w:proofErr w:type="gramStart"/>
            <w:r>
              <w:t>Student  from</w:t>
            </w:r>
            <w:proofErr w:type="gramEnd"/>
            <w:r>
              <w:t xml:space="preserve"> Mobile.</w:t>
            </w:r>
          </w:p>
        </w:tc>
        <w:tc>
          <w:tcPr>
            <w:tcW w:w="1133" w:type="dxa"/>
          </w:tcPr>
          <w:p w:rsidR="006818B7" w:rsidRDefault="0022340E" w:rsidP="0022340E">
            <w:pPr>
              <w:cnfStyle w:val="000000100000" w:firstRow="0" w:lastRow="0" w:firstColumn="0" w:lastColumn="0" w:oddVBand="0" w:evenVBand="0" w:oddHBand="1" w:evenHBand="0" w:firstRowFirstColumn="0" w:firstRowLastColumn="0" w:lastRowFirstColumn="0" w:lastRowLastColumn="0"/>
            </w:pPr>
            <w:r>
              <w:t xml:space="preserve">Student </w:t>
            </w:r>
          </w:p>
        </w:tc>
        <w:tc>
          <w:tcPr>
            <w:tcW w:w="1332" w:type="dxa"/>
          </w:tcPr>
          <w:p w:rsidR="006818B7" w:rsidRDefault="0022340E" w:rsidP="00CA4F9F">
            <w:pPr>
              <w:cnfStyle w:val="000000100000" w:firstRow="0" w:lastRow="0" w:firstColumn="0" w:lastColumn="0" w:oddVBand="0" w:evenVBand="0" w:oddHBand="1" w:evenHBand="0" w:firstRowFirstColumn="0" w:firstRowLastColumn="0" w:lastRowFirstColumn="0" w:lastRowLastColumn="0"/>
            </w:pPr>
            <w:r>
              <w:t>The purpose of th</w:t>
            </w:r>
            <w:r w:rsidR="00C009AE">
              <w:t xml:space="preserve">is test is that to </w:t>
            </w:r>
            <w:proofErr w:type="gramStart"/>
            <w:r w:rsidR="00CA4F9F">
              <w:t xml:space="preserve">Login </w:t>
            </w:r>
            <w:r>
              <w:t xml:space="preserve"> Student</w:t>
            </w:r>
            <w:proofErr w:type="gramEnd"/>
            <w:r>
              <w:t xml:space="preserve"> </w:t>
            </w:r>
            <w:r w:rsidR="00CA4F9F">
              <w:t xml:space="preserve">in SMS </w:t>
            </w:r>
            <w:r>
              <w:t>any time from Mobile.</w:t>
            </w:r>
          </w:p>
        </w:tc>
        <w:tc>
          <w:tcPr>
            <w:tcW w:w="1117" w:type="dxa"/>
          </w:tcPr>
          <w:p w:rsidR="006818B7" w:rsidRDefault="0022340E" w:rsidP="00496565">
            <w:pPr>
              <w:cnfStyle w:val="000000100000" w:firstRow="0" w:lastRow="0" w:firstColumn="0" w:lastColumn="0" w:oddVBand="0" w:evenVBand="0" w:oddHBand="1" w:evenHBand="0" w:firstRowFirstColumn="0" w:firstRowLastColumn="0" w:lastRowFirstColumn="0" w:lastRowLastColumn="0"/>
            </w:pPr>
            <w:r>
              <w:t>Step 1</w:t>
            </w:r>
          </w:p>
        </w:tc>
        <w:tc>
          <w:tcPr>
            <w:tcW w:w="1332" w:type="dxa"/>
          </w:tcPr>
          <w:p w:rsidR="00192928" w:rsidRDefault="00192928" w:rsidP="00192928">
            <w:pPr>
              <w:cnfStyle w:val="000000100000" w:firstRow="0" w:lastRow="0" w:firstColumn="0" w:lastColumn="0" w:oddVBand="0" w:evenVBand="0" w:oddHBand="1" w:evenHBand="0" w:firstRowFirstColumn="0" w:firstRowLastColumn="0" w:lastRowFirstColumn="0" w:lastRowLastColumn="0"/>
            </w:pPr>
            <w:r>
              <w:t>Enter user id and password of the student. Click on Enter</w:t>
            </w:r>
          </w:p>
          <w:p w:rsidR="006818B7" w:rsidRDefault="00CA4F9F" w:rsidP="00192928">
            <w:pPr>
              <w:cnfStyle w:val="000000100000" w:firstRow="0" w:lastRow="0" w:firstColumn="0" w:lastColumn="0" w:oddVBand="0" w:evenVBand="0" w:oddHBand="1" w:evenHBand="0" w:firstRowFirstColumn="0" w:firstRowLastColumn="0" w:lastRowFirstColumn="0" w:lastRowLastColumn="0"/>
            </w:pPr>
            <w:r>
              <w:t xml:space="preserve">Button </w:t>
            </w:r>
            <w:r w:rsidR="00192928">
              <w:t xml:space="preserve">after inserting invalid user id and password of the Student for SMS in Mobile. </w:t>
            </w:r>
          </w:p>
          <w:p w:rsidR="00CD5C2E" w:rsidRDefault="00CD5C2E" w:rsidP="00192928">
            <w:pPr>
              <w:cnfStyle w:val="000000100000" w:firstRow="0" w:lastRow="0" w:firstColumn="0" w:lastColumn="0" w:oddVBand="0" w:evenVBand="0" w:oddHBand="1" w:evenHBand="0" w:firstRowFirstColumn="0" w:firstRowLastColumn="0" w:lastRowFirstColumn="0" w:lastRowLastColumn="0"/>
            </w:pPr>
          </w:p>
        </w:tc>
        <w:tc>
          <w:tcPr>
            <w:tcW w:w="1233" w:type="dxa"/>
          </w:tcPr>
          <w:p w:rsidR="006818B7" w:rsidRDefault="00192928" w:rsidP="00C212CF">
            <w:pPr>
              <w:cnfStyle w:val="000000100000" w:firstRow="0" w:lastRow="0" w:firstColumn="0" w:lastColumn="0" w:oddVBand="0" w:evenVBand="0" w:oddHBand="1" w:evenHBand="0" w:firstRowFirstColumn="0" w:firstRowLastColumn="0" w:lastRowFirstColumn="0" w:lastRowLastColumn="0"/>
            </w:pPr>
            <w:r>
              <w:t>Can’t able to Login into SMS on Mobile.</w:t>
            </w:r>
          </w:p>
        </w:tc>
        <w:tc>
          <w:tcPr>
            <w:tcW w:w="1133" w:type="dxa"/>
          </w:tcPr>
          <w:p w:rsidR="006818B7"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192928" w:rsidTr="00B33CF0">
        <w:tc>
          <w:tcPr>
            <w:cnfStyle w:val="001000000000" w:firstRow="0" w:lastRow="0" w:firstColumn="1" w:lastColumn="0" w:oddVBand="0" w:evenVBand="0" w:oddHBand="0" w:evenHBand="0" w:firstRowFirstColumn="0" w:firstRowLastColumn="0" w:lastRowFirstColumn="0" w:lastRowLastColumn="0"/>
            <w:tcW w:w="1097" w:type="dxa"/>
          </w:tcPr>
          <w:p w:rsidR="00192928" w:rsidRDefault="00957890" w:rsidP="00496565">
            <w:r>
              <w:t>SMS – 0</w:t>
            </w:r>
            <w:r w:rsidR="00F423B9">
              <w:t>32</w:t>
            </w:r>
          </w:p>
        </w:tc>
        <w:tc>
          <w:tcPr>
            <w:tcW w:w="1199" w:type="dxa"/>
          </w:tcPr>
          <w:p w:rsidR="00192928" w:rsidRDefault="00192928" w:rsidP="00B27525">
            <w:pPr>
              <w:cnfStyle w:val="000000000000" w:firstRow="0" w:lastRow="0" w:firstColumn="0" w:lastColumn="0" w:oddVBand="0" w:evenVBand="0" w:oddHBand="0" w:evenHBand="0" w:firstRowFirstColumn="0" w:firstRowLastColumn="0" w:lastRowFirstColumn="0" w:lastRowLastColumn="0"/>
            </w:pPr>
          </w:p>
        </w:tc>
        <w:tc>
          <w:tcPr>
            <w:tcW w:w="1133" w:type="dxa"/>
          </w:tcPr>
          <w:p w:rsidR="00192928" w:rsidRDefault="00192928" w:rsidP="0022340E">
            <w:pPr>
              <w:cnfStyle w:val="000000000000" w:firstRow="0" w:lastRow="0" w:firstColumn="0" w:lastColumn="0" w:oddVBand="0" w:evenVBand="0" w:oddHBand="0" w:evenHBand="0" w:firstRowFirstColumn="0" w:firstRowLastColumn="0" w:lastRowFirstColumn="0" w:lastRowLastColumn="0"/>
            </w:pPr>
          </w:p>
        </w:tc>
        <w:tc>
          <w:tcPr>
            <w:tcW w:w="1332" w:type="dxa"/>
          </w:tcPr>
          <w:p w:rsidR="00192928" w:rsidRDefault="00192928" w:rsidP="00C212CF">
            <w:pPr>
              <w:cnfStyle w:val="000000000000" w:firstRow="0" w:lastRow="0" w:firstColumn="0" w:lastColumn="0" w:oddVBand="0" w:evenVBand="0" w:oddHBand="0" w:evenHBand="0" w:firstRowFirstColumn="0" w:firstRowLastColumn="0" w:lastRowFirstColumn="0" w:lastRowLastColumn="0"/>
            </w:pPr>
          </w:p>
        </w:tc>
        <w:tc>
          <w:tcPr>
            <w:tcW w:w="1117" w:type="dxa"/>
          </w:tcPr>
          <w:p w:rsidR="00192928" w:rsidRDefault="00192928" w:rsidP="00496565">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192928" w:rsidRDefault="00192928" w:rsidP="00192928">
            <w:pPr>
              <w:cnfStyle w:val="000000000000" w:firstRow="0" w:lastRow="0" w:firstColumn="0" w:lastColumn="0" w:oddVBand="0" w:evenVBand="0" w:oddHBand="0" w:evenHBand="0" w:firstRowFirstColumn="0" w:firstRowLastColumn="0" w:lastRowFirstColumn="0" w:lastRowLastColumn="0"/>
            </w:pPr>
            <w:r>
              <w:t>Enter user id and password of the student. Click on Enter</w:t>
            </w:r>
          </w:p>
          <w:p w:rsidR="00192928" w:rsidRDefault="00CA4F9F" w:rsidP="00CA4F9F">
            <w:pPr>
              <w:cnfStyle w:val="000000000000" w:firstRow="0" w:lastRow="0" w:firstColumn="0" w:lastColumn="0" w:oddVBand="0" w:evenVBand="0" w:oddHBand="0" w:evenHBand="0" w:firstRowFirstColumn="0" w:firstRowLastColumn="0" w:lastRowFirstColumn="0" w:lastRowLastColumn="0"/>
            </w:pPr>
            <w:r>
              <w:lastRenderedPageBreak/>
              <w:t>B</w:t>
            </w:r>
            <w:r w:rsidR="00192928">
              <w:t>utton</w:t>
            </w:r>
            <w:r>
              <w:t xml:space="preserve"> </w:t>
            </w:r>
            <w:r w:rsidR="00192928">
              <w:t>after inserting valid user id and password of the Student for SMS in Mobile.</w:t>
            </w:r>
          </w:p>
          <w:p w:rsidR="00CD5C2E" w:rsidRDefault="00CD5C2E" w:rsidP="00CA4F9F">
            <w:pPr>
              <w:cnfStyle w:val="000000000000" w:firstRow="0" w:lastRow="0" w:firstColumn="0" w:lastColumn="0" w:oddVBand="0" w:evenVBand="0" w:oddHBand="0" w:evenHBand="0" w:firstRowFirstColumn="0" w:firstRowLastColumn="0" w:lastRowFirstColumn="0" w:lastRowLastColumn="0"/>
            </w:pPr>
          </w:p>
        </w:tc>
        <w:tc>
          <w:tcPr>
            <w:tcW w:w="1233" w:type="dxa"/>
          </w:tcPr>
          <w:p w:rsidR="00192928" w:rsidRDefault="00192928" w:rsidP="00C212CF">
            <w:pPr>
              <w:cnfStyle w:val="000000000000" w:firstRow="0" w:lastRow="0" w:firstColumn="0" w:lastColumn="0" w:oddVBand="0" w:evenVBand="0" w:oddHBand="0" w:evenHBand="0" w:firstRowFirstColumn="0" w:firstRowLastColumn="0" w:lastRowFirstColumn="0" w:lastRowLastColumn="0"/>
            </w:pPr>
            <w:r>
              <w:lastRenderedPageBreak/>
              <w:t>Can able to Login into SMS on Mobile.</w:t>
            </w:r>
          </w:p>
        </w:tc>
        <w:tc>
          <w:tcPr>
            <w:tcW w:w="1133" w:type="dxa"/>
          </w:tcPr>
          <w:p w:rsidR="00192928"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192928"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192928" w:rsidRDefault="00957890" w:rsidP="00496565">
            <w:r>
              <w:lastRenderedPageBreak/>
              <w:t>SMS – 0</w:t>
            </w:r>
            <w:r w:rsidR="00F423B9">
              <w:t>33</w:t>
            </w:r>
          </w:p>
        </w:tc>
        <w:tc>
          <w:tcPr>
            <w:tcW w:w="1199" w:type="dxa"/>
          </w:tcPr>
          <w:p w:rsidR="00192928" w:rsidRDefault="00CA4F9F" w:rsidP="00B27525">
            <w:pPr>
              <w:cnfStyle w:val="000000100000" w:firstRow="0" w:lastRow="0" w:firstColumn="0" w:lastColumn="0" w:oddVBand="0" w:evenVBand="0" w:oddHBand="1" w:evenHBand="0" w:firstRowFirstColumn="0" w:firstRowLastColumn="0" w:lastRowFirstColumn="0" w:lastRowLastColumn="0"/>
            </w:pPr>
            <w:r>
              <w:t>Check Student Status from Mobile.</w:t>
            </w:r>
          </w:p>
        </w:tc>
        <w:tc>
          <w:tcPr>
            <w:tcW w:w="1133" w:type="dxa"/>
          </w:tcPr>
          <w:p w:rsidR="00192928" w:rsidRDefault="00CA4F9F" w:rsidP="0022340E">
            <w:pPr>
              <w:cnfStyle w:val="000000100000" w:firstRow="0" w:lastRow="0" w:firstColumn="0" w:lastColumn="0" w:oddVBand="0" w:evenVBand="0" w:oddHBand="1" w:evenHBand="0" w:firstRowFirstColumn="0" w:firstRowLastColumn="0" w:lastRowFirstColumn="0" w:lastRowLastColumn="0"/>
            </w:pPr>
            <w:r>
              <w:t>Status</w:t>
            </w:r>
          </w:p>
        </w:tc>
        <w:tc>
          <w:tcPr>
            <w:tcW w:w="1332" w:type="dxa"/>
          </w:tcPr>
          <w:p w:rsidR="00192928" w:rsidRDefault="00CA4F9F" w:rsidP="00C212CF">
            <w:pPr>
              <w:cnfStyle w:val="000000100000" w:firstRow="0" w:lastRow="0" w:firstColumn="0" w:lastColumn="0" w:oddVBand="0" w:evenVBand="0" w:oddHBand="1" w:evenHBand="0" w:firstRowFirstColumn="0" w:firstRowLastColumn="0" w:lastRowFirstColumn="0" w:lastRowLastColumn="0"/>
            </w:pPr>
            <w:r>
              <w:t>The purpose of this test is that to show the status of the Student any time from Mobile.</w:t>
            </w:r>
          </w:p>
        </w:tc>
        <w:tc>
          <w:tcPr>
            <w:tcW w:w="1117" w:type="dxa"/>
          </w:tcPr>
          <w:p w:rsidR="00192928" w:rsidRDefault="00192928" w:rsidP="00CA4F9F">
            <w:pPr>
              <w:cnfStyle w:val="000000100000" w:firstRow="0" w:lastRow="0" w:firstColumn="0" w:lastColumn="0" w:oddVBand="0" w:evenVBand="0" w:oddHBand="1" w:evenHBand="0" w:firstRowFirstColumn="0" w:firstRowLastColumn="0" w:lastRowFirstColumn="0" w:lastRowLastColumn="0"/>
            </w:pPr>
            <w:r>
              <w:t xml:space="preserve">Step </w:t>
            </w:r>
            <w:r w:rsidR="00CA4F9F">
              <w:t>1</w:t>
            </w:r>
          </w:p>
        </w:tc>
        <w:tc>
          <w:tcPr>
            <w:tcW w:w="1332" w:type="dxa"/>
          </w:tcPr>
          <w:p w:rsidR="00192928" w:rsidRDefault="00CD5C2E" w:rsidP="00192928">
            <w:pPr>
              <w:cnfStyle w:val="000000100000" w:firstRow="0" w:lastRow="0" w:firstColumn="0" w:lastColumn="0" w:oddVBand="0" w:evenVBand="0" w:oddHBand="1" w:evenHBand="0" w:firstRowFirstColumn="0" w:firstRowLastColumn="0" w:lastRowFirstColumn="0" w:lastRowLastColumn="0"/>
            </w:pPr>
            <w:r>
              <w:t xml:space="preserve">Enter Student ID, Student Name, Student Course </w:t>
            </w:r>
            <w:r w:rsidR="00192928">
              <w:t>Name of the Student. Click on</w:t>
            </w:r>
            <w:r w:rsidR="00CA4F9F">
              <w:t xml:space="preserve"> Enter</w:t>
            </w:r>
          </w:p>
          <w:p w:rsidR="00192928" w:rsidRDefault="00192928" w:rsidP="00192928">
            <w:pPr>
              <w:cnfStyle w:val="000000100000" w:firstRow="0" w:lastRow="0" w:firstColumn="0" w:lastColumn="0" w:oddVBand="0" w:evenVBand="0" w:oddHBand="1" w:evenHBand="0" w:firstRowFirstColumn="0" w:firstRowLastColumn="0" w:lastRowFirstColumn="0" w:lastRowLastColumn="0"/>
            </w:pPr>
            <w:r>
              <w:t>button after</w:t>
            </w:r>
          </w:p>
          <w:p w:rsidR="00192928" w:rsidRDefault="00192928" w:rsidP="00192928">
            <w:pPr>
              <w:cnfStyle w:val="000000100000" w:firstRow="0" w:lastRow="0" w:firstColumn="0" w:lastColumn="0" w:oddVBand="0" w:evenVBand="0" w:oddHBand="1" w:evenHBand="0" w:firstRowFirstColumn="0" w:firstRowLastColumn="0" w:lastRowFirstColumn="0" w:lastRowLastColumn="0"/>
            </w:pPr>
            <w:r>
              <w:t>inserting invalid</w:t>
            </w:r>
          </w:p>
          <w:p w:rsidR="00192928" w:rsidRDefault="00192928" w:rsidP="00192928">
            <w:pPr>
              <w:cnfStyle w:val="000000100000" w:firstRow="0" w:lastRow="0" w:firstColumn="0" w:lastColumn="0" w:oddVBand="0" w:evenVBand="0" w:oddHBand="1" w:evenHBand="0" w:firstRowFirstColumn="0" w:firstRowLastColumn="0" w:lastRowFirstColumn="0" w:lastRowLastColumn="0"/>
            </w:pPr>
            <w:r>
              <w:t>information of the Student from</w:t>
            </w:r>
          </w:p>
          <w:p w:rsidR="00192928" w:rsidRDefault="00192928" w:rsidP="00192928">
            <w:pPr>
              <w:cnfStyle w:val="000000100000" w:firstRow="0" w:lastRow="0" w:firstColumn="0" w:lastColumn="0" w:oddVBand="0" w:evenVBand="0" w:oddHBand="1" w:evenHBand="0" w:firstRowFirstColumn="0" w:firstRowLastColumn="0" w:lastRowFirstColumn="0" w:lastRowLastColumn="0"/>
            </w:pPr>
            <w:r>
              <w:t>SMS</w:t>
            </w:r>
            <w:r w:rsidR="00CA4F9F">
              <w:t xml:space="preserve"> on Mobile</w:t>
            </w:r>
            <w:r>
              <w:t>.</w:t>
            </w:r>
          </w:p>
          <w:p w:rsidR="00CD5C2E" w:rsidRDefault="00CD5C2E" w:rsidP="00192928">
            <w:pPr>
              <w:cnfStyle w:val="000000100000" w:firstRow="0" w:lastRow="0" w:firstColumn="0" w:lastColumn="0" w:oddVBand="0" w:evenVBand="0" w:oddHBand="1" w:evenHBand="0" w:firstRowFirstColumn="0" w:firstRowLastColumn="0" w:lastRowFirstColumn="0" w:lastRowLastColumn="0"/>
            </w:pPr>
          </w:p>
        </w:tc>
        <w:tc>
          <w:tcPr>
            <w:tcW w:w="1233" w:type="dxa"/>
          </w:tcPr>
          <w:p w:rsidR="00192928" w:rsidRDefault="00192928" w:rsidP="00C212CF">
            <w:pPr>
              <w:cnfStyle w:val="000000100000" w:firstRow="0" w:lastRow="0" w:firstColumn="0" w:lastColumn="0" w:oddVBand="0" w:evenVBand="0" w:oddHBand="1" w:evenHBand="0" w:firstRowFirstColumn="0" w:firstRowLastColumn="0" w:lastRowFirstColumn="0" w:lastRowLastColumn="0"/>
            </w:pPr>
            <w:r>
              <w:t>Can’t able to show the status of the Student from Mobile.</w:t>
            </w:r>
          </w:p>
        </w:tc>
        <w:tc>
          <w:tcPr>
            <w:tcW w:w="1133" w:type="dxa"/>
          </w:tcPr>
          <w:p w:rsidR="00192928"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CA4F9F" w:rsidTr="00B33CF0">
        <w:tc>
          <w:tcPr>
            <w:cnfStyle w:val="001000000000" w:firstRow="0" w:lastRow="0" w:firstColumn="1" w:lastColumn="0" w:oddVBand="0" w:evenVBand="0" w:oddHBand="0" w:evenHBand="0" w:firstRowFirstColumn="0" w:firstRowLastColumn="0" w:lastRowFirstColumn="0" w:lastRowLastColumn="0"/>
            <w:tcW w:w="1097" w:type="dxa"/>
          </w:tcPr>
          <w:p w:rsidR="00CA4F9F" w:rsidRDefault="00957890" w:rsidP="00496565">
            <w:r>
              <w:t>SMS – 0</w:t>
            </w:r>
            <w:r w:rsidR="00F423B9">
              <w:t>34</w:t>
            </w:r>
          </w:p>
        </w:tc>
        <w:tc>
          <w:tcPr>
            <w:tcW w:w="1199" w:type="dxa"/>
          </w:tcPr>
          <w:p w:rsidR="00CA4F9F" w:rsidRDefault="00CA4F9F" w:rsidP="00B27525">
            <w:pPr>
              <w:cnfStyle w:val="000000000000" w:firstRow="0" w:lastRow="0" w:firstColumn="0" w:lastColumn="0" w:oddVBand="0" w:evenVBand="0" w:oddHBand="0" w:evenHBand="0" w:firstRowFirstColumn="0" w:firstRowLastColumn="0" w:lastRowFirstColumn="0" w:lastRowLastColumn="0"/>
            </w:pPr>
          </w:p>
        </w:tc>
        <w:tc>
          <w:tcPr>
            <w:tcW w:w="1133" w:type="dxa"/>
          </w:tcPr>
          <w:p w:rsidR="00CA4F9F" w:rsidRDefault="00CA4F9F" w:rsidP="0022340E">
            <w:pPr>
              <w:cnfStyle w:val="000000000000" w:firstRow="0" w:lastRow="0" w:firstColumn="0" w:lastColumn="0" w:oddVBand="0" w:evenVBand="0" w:oddHBand="0" w:evenHBand="0" w:firstRowFirstColumn="0" w:firstRowLastColumn="0" w:lastRowFirstColumn="0" w:lastRowLastColumn="0"/>
            </w:pPr>
          </w:p>
        </w:tc>
        <w:tc>
          <w:tcPr>
            <w:tcW w:w="1332" w:type="dxa"/>
          </w:tcPr>
          <w:p w:rsidR="00CA4F9F" w:rsidRDefault="00CA4F9F" w:rsidP="00C212CF">
            <w:pPr>
              <w:cnfStyle w:val="000000000000" w:firstRow="0" w:lastRow="0" w:firstColumn="0" w:lastColumn="0" w:oddVBand="0" w:evenVBand="0" w:oddHBand="0" w:evenHBand="0" w:firstRowFirstColumn="0" w:firstRowLastColumn="0" w:lastRowFirstColumn="0" w:lastRowLastColumn="0"/>
            </w:pPr>
          </w:p>
        </w:tc>
        <w:tc>
          <w:tcPr>
            <w:tcW w:w="1117" w:type="dxa"/>
          </w:tcPr>
          <w:p w:rsidR="00CA4F9F" w:rsidRDefault="00CA4F9F" w:rsidP="00CA4F9F">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CA4F9F" w:rsidRDefault="00CA4F9F" w:rsidP="00CA4F9F">
            <w:pPr>
              <w:cnfStyle w:val="000000000000" w:firstRow="0" w:lastRow="0" w:firstColumn="0" w:lastColumn="0" w:oddVBand="0" w:evenVBand="0" w:oddHBand="0" w:evenHBand="0" w:firstRowFirstColumn="0" w:firstRowLastColumn="0" w:lastRowFirstColumn="0" w:lastRowLastColumn="0"/>
            </w:pPr>
            <w:r>
              <w:t xml:space="preserve">Enter Student ID, Student </w:t>
            </w:r>
            <w:r w:rsidR="00CD5C2E">
              <w:t xml:space="preserve">Name, Student Course </w:t>
            </w:r>
            <w:r>
              <w:t>Name of the Student. Click on Enter</w:t>
            </w:r>
          </w:p>
          <w:p w:rsidR="00CA4F9F" w:rsidRDefault="00CA4F9F" w:rsidP="00CA4F9F">
            <w:pPr>
              <w:cnfStyle w:val="000000000000" w:firstRow="0" w:lastRow="0" w:firstColumn="0" w:lastColumn="0" w:oddVBand="0" w:evenVBand="0" w:oddHBand="0" w:evenHBand="0" w:firstRowFirstColumn="0" w:firstRowLastColumn="0" w:lastRowFirstColumn="0" w:lastRowLastColumn="0"/>
            </w:pPr>
            <w:r>
              <w:t>button after</w:t>
            </w:r>
          </w:p>
          <w:p w:rsidR="00CA4F9F" w:rsidRDefault="00CA4F9F" w:rsidP="00CA4F9F">
            <w:pPr>
              <w:cnfStyle w:val="000000000000" w:firstRow="0" w:lastRow="0" w:firstColumn="0" w:lastColumn="0" w:oddVBand="0" w:evenVBand="0" w:oddHBand="0" w:evenHBand="0" w:firstRowFirstColumn="0" w:firstRowLastColumn="0" w:lastRowFirstColumn="0" w:lastRowLastColumn="0"/>
            </w:pPr>
            <w:r>
              <w:t>inserting valid</w:t>
            </w:r>
          </w:p>
          <w:p w:rsidR="00CA4F9F" w:rsidRDefault="00CA4F9F" w:rsidP="00CA4F9F">
            <w:pPr>
              <w:cnfStyle w:val="000000000000" w:firstRow="0" w:lastRow="0" w:firstColumn="0" w:lastColumn="0" w:oddVBand="0" w:evenVBand="0" w:oddHBand="0" w:evenHBand="0" w:firstRowFirstColumn="0" w:firstRowLastColumn="0" w:lastRowFirstColumn="0" w:lastRowLastColumn="0"/>
            </w:pPr>
            <w:r>
              <w:t>information of the Student from</w:t>
            </w:r>
          </w:p>
          <w:p w:rsidR="00CA4F9F" w:rsidRDefault="00CA4F9F" w:rsidP="00CA4F9F">
            <w:pPr>
              <w:cnfStyle w:val="000000000000" w:firstRow="0" w:lastRow="0" w:firstColumn="0" w:lastColumn="0" w:oddVBand="0" w:evenVBand="0" w:oddHBand="0" w:evenHBand="0" w:firstRowFirstColumn="0" w:firstRowLastColumn="0" w:lastRowFirstColumn="0" w:lastRowLastColumn="0"/>
            </w:pPr>
            <w:r>
              <w:t>SMS on Mobile.</w:t>
            </w:r>
          </w:p>
          <w:p w:rsidR="00CD5C2E" w:rsidRDefault="00CD5C2E" w:rsidP="00CA4F9F">
            <w:pPr>
              <w:cnfStyle w:val="000000000000" w:firstRow="0" w:lastRow="0" w:firstColumn="0" w:lastColumn="0" w:oddVBand="0" w:evenVBand="0" w:oddHBand="0" w:evenHBand="0" w:firstRowFirstColumn="0" w:firstRowLastColumn="0" w:lastRowFirstColumn="0" w:lastRowLastColumn="0"/>
            </w:pPr>
          </w:p>
        </w:tc>
        <w:tc>
          <w:tcPr>
            <w:tcW w:w="1233" w:type="dxa"/>
          </w:tcPr>
          <w:p w:rsidR="00CA4F9F" w:rsidRDefault="00CA4F9F" w:rsidP="00C212CF">
            <w:pPr>
              <w:cnfStyle w:val="000000000000" w:firstRow="0" w:lastRow="0" w:firstColumn="0" w:lastColumn="0" w:oddVBand="0" w:evenVBand="0" w:oddHBand="0" w:evenHBand="0" w:firstRowFirstColumn="0" w:firstRowLastColumn="0" w:lastRowFirstColumn="0" w:lastRowLastColumn="0"/>
            </w:pPr>
            <w:r>
              <w:t>Can able to show the status of the Student from Mobile</w:t>
            </w:r>
          </w:p>
        </w:tc>
        <w:tc>
          <w:tcPr>
            <w:tcW w:w="1133" w:type="dxa"/>
          </w:tcPr>
          <w:p w:rsidR="00CA4F9F"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r w:rsidR="00CA4F9F" w:rsidTr="00B33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rsidR="00CA4F9F" w:rsidRDefault="00957890" w:rsidP="00496565">
            <w:r>
              <w:t>SMS – 0</w:t>
            </w:r>
            <w:r w:rsidR="00F423B9">
              <w:t>35</w:t>
            </w:r>
          </w:p>
        </w:tc>
        <w:tc>
          <w:tcPr>
            <w:tcW w:w="1199" w:type="dxa"/>
          </w:tcPr>
          <w:p w:rsidR="00CA4F9F" w:rsidRDefault="00CA4F9F" w:rsidP="00B27525">
            <w:pPr>
              <w:cnfStyle w:val="000000100000" w:firstRow="0" w:lastRow="0" w:firstColumn="0" w:lastColumn="0" w:oddVBand="0" w:evenVBand="0" w:oddHBand="1" w:evenHBand="0" w:firstRowFirstColumn="0" w:firstRowLastColumn="0" w:lastRowFirstColumn="0" w:lastRowLastColumn="0"/>
            </w:pPr>
            <w:r>
              <w:t>Check Student Result from Mobile.</w:t>
            </w:r>
          </w:p>
        </w:tc>
        <w:tc>
          <w:tcPr>
            <w:tcW w:w="1133" w:type="dxa"/>
          </w:tcPr>
          <w:p w:rsidR="00CA4F9F" w:rsidRDefault="00CA4F9F" w:rsidP="0022340E">
            <w:pPr>
              <w:cnfStyle w:val="000000100000" w:firstRow="0" w:lastRow="0" w:firstColumn="0" w:lastColumn="0" w:oddVBand="0" w:evenVBand="0" w:oddHBand="1" w:evenHBand="0" w:firstRowFirstColumn="0" w:firstRowLastColumn="0" w:lastRowFirstColumn="0" w:lastRowLastColumn="0"/>
            </w:pPr>
            <w:r>
              <w:t>Result</w:t>
            </w:r>
          </w:p>
        </w:tc>
        <w:tc>
          <w:tcPr>
            <w:tcW w:w="1332" w:type="dxa"/>
          </w:tcPr>
          <w:p w:rsidR="00CA4F9F" w:rsidRDefault="00CA4F9F" w:rsidP="00C212CF">
            <w:pPr>
              <w:cnfStyle w:val="000000100000" w:firstRow="0" w:lastRow="0" w:firstColumn="0" w:lastColumn="0" w:oddVBand="0" w:evenVBand="0" w:oddHBand="1" w:evenHBand="0" w:firstRowFirstColumn="0" w:firstRowLastColumn="0" w:lastRowFirstColumn="0" w:lastRowLastColumn="0"/>
            </w:pPr>
            <w:r>
              <w:t>The purpose of this test is that to show the Result of the Student any time from Mobile.</w:t>
            </w:r>
          </w:p>
        </w:tc>
        <w:tc>
          <w:tcPr>
            <w:tcW w:w="1117" w:type="dxa"/>
          </w:tcPr>
          <w:p w:rsidR="00CA4F9F" w:rsidRDefault="00CA4F9F" w:rsidP="00CA4F9F">
            <w:pPr>
              <w:cnfStyle w:val="000000100000" w:firstRow="0" w:lastRow="0" w:firstColumn="0" w:lastColumn="0" w:oddVBand="0" w:evenVBand="0" w:oddHBand="1" w:evenHBand="0" w:firstRowFirstColumn="0" w:firstRowLastColumn="0" w:lastRowFirstColumn="0" w:lastRowLastColumn="0"/>
            </w:pPr>
            <w:r>
              <w:t>Step 1</w:t>
            </w:r>
          </w:p>
        </w:tc>
        <w:tc>
          <w:tcPr>
            <w:tcW w:w="1332" w:type="dxa"/>
          </w:tcPr>
          <w:p w:rsidR="00CA4F9F" w:rsidRDefault="00CA4F9F" w:rsidP="00CA4F9F">
            <w:pPr>
              <w:cnfStyle w:val="000000100000" w:firstRow="0" w:lastRow="0" w:firstColumn="0" w:lastColumn="0" w:oddVBand="0" w:evenVBand="0" w:oddHBand="1" w:evenHBand="0" w:firstRowFirstColumn="0" w:firstRowLastColumn="0" w:lastRowFirstColumn="0" w:lastRowLastColumn="0"/>
            </w:pPr>
            <w:r>
              <w:t>Click on Result</w:t>
            </w:r>
          </w:p>
          <w:p w:rsidR="00CA4F9F" w:rsidRDefault="00CA4F9F" w:rsidP="00CA4F9F">
            <w:pPr>
              <w:cnfStyle w:val="000000100000" w:firstRow="0" w:lastRow="0" w:firstColumn="0" w:lastColumn="0" w:oddVBand="0" w:evenVBand="0" w:oddHBand="1" w:evenHBand="0" w:firstRowFirstColumn="0" w:firstRowLastColumn="0" w:lastRowFirstColumn="0" w:lastRowLastColumn="0"/>
            </w:pPr>
            <w:r>
              <w:t>button after</w:t>
            </w:r>
          </w:p>
          <w:p w:rsidR="00CA4F9F" w:rsidRDefault="00CA4F9F" w:rsidP="00CA4F9F">
            <w:pPr>
              <w:cnfStyle w:val="000000100000" w:firstRow="0" w:lastRow="0" w:firstColumn="0" w:lastColumn="0" w:oddVBand="0" w:evenVBand="0" w:oddHBand="1" w:evenHBand="0" w:firstRowFirstColumn="0" w:firstRowLastColumn="0" w:lastRowFirstColumn="0" w:lastRowLastColumn="0"/>
            </w:pPr>
            <w:r>
              <w:t>inserting invalid</w:t>
            </w:r>
          </w:p>
          <w:p w:rsidR="00CA4F9F" w:rsidRDefault="00CA4F9F" w:rsidP="00CA4F9F">
            <w:pPr>
              <w:cnfStyle w:val="000000100000" w:firstRow="0" w:lastRow="0" w:firstColumn="0" w:lastColumn="0" w:oddVBand="0" w:evenVBand="0" w:oddHBand="1" w:evenHBand="0" w:firstRowFirstColumn="0" w:firstRowLastColumn="0" w:lastRowFirstColumn="0" w:lastRowLastColumn="0"/>
            </w:pPr>
            <w:r>
              <w:t xml:space="preserve">information of the </w:t>
            </w:r>
            <w:r>
              <w:lastRenderedPageBreak/>
              <w:t>Student from</w:t>
            </w:r>
          </w:p>
          <w:p w:rsidR="00CA4F9F" w:rsidRDefault="00CA4F9F" w:rsidP="00CA4F9F">
            <w:pPr>
              <w:cnfStyle w:val="000000100000" w:firstRow="0" w:lastRow="0" w:firstColumn="0" w:lastColumn="0" w:oddVBand="0" w:evenVBand="0" w:oddHBand="1" w:evenHBand="0" w:firstRowFirstColumn="0" w:firstRowLastColumn="0" w:lastRowFirstColumn="0" w:lastRowLastColumn="0"/>
            </w:pPr>
            <w:r>
              <w:t>SMS on Mobile.</w:t>
            </w:r>
          </w:p>
          <w:p w:rsidR="00CD5C2E" w:rsidRDefault="00CD5C2E" w:rsidP="00CA4F9F">
            <w:pPr>
              <w:cnfStyle w:val="000000100000" w:firstRow="0" w:lastRow="0" w:firstColumn="0" w:lastColumn="0" w:oddVBand="0" w:evenVBand="0" w:oddHBand="1" w:evenHBand="0" w:firstRowFirstColumn="0" w:firstRowLastColumn="0" w:lastRowFirstColumn="0" w:lastRowLastColumn="0"/>
            </w:pPr>
          </w:p>
        </w:tc>
        <w:tc>
          <w:tcPr>
            <w:tcW w:w="1233" w:type="dxa"/>
          </w:tcPr>
          <w:p w:rsidR="00CA4F9F" w:rsidRDefault="00CA4F9F" w:rsidP="00C212CF">
            <w:pPr>
              <w:cnfStyle w:val="000000100000" w:firstRow="0" w:lastRow="0" w:firstColumn="0" w:lastColumn="0" w:oddVBand="0" w:evenVBand="0" w:oddHBand="1" w:evenHBand="0" w:firstRowFirstColumn="0" w:firstRowLastColumn="0" w:lastRowFirstColumn="0" w:lastRowLastColumn="0"/>
            </w:pPr>
            <w:r>
              <w:lastRenderedPageBreak/>
              <w:t>Can’t able to show the Result of the Student from Mobile</w:t>
            </w:r>
          </w:p>
        </w:tc>
        <w:tc>
          <w:tcPr>
            <w:tcW w:w="1133" w:type="dxa"/>
          </w:tcPr>
          <w:p w:rsidR="00CA4F9F" w:rsidRDefault="00957890" w:rsidP="00496565">
            <w:pPr>
              <w:cnfStyle w:val="000000100000" w:firstRow="0" w:lastRow="0" w:firstColumn="0" w:lastColumn="0" w:oddVBand="0" w:evenVBand="0" w:oddHBand="1" w:evenHBand="0" w:firstRowFirstColumn="0" w:firstRowLastColumn="0" w:lastRowFirstColumn="0" w:lastRowLastColumn="0"/>
            </w:pPr>
            <w:r>
              <w:t>Susmita</w:t>
            </w:r>
          </w:p>
        </w:tc>
      </w:tr>
      <w:tr w:rsidR="00CA4F9F" w:rsidTr="00B33CF0">
        <w:tc>
          <w:tcPr>
            <w:cnfStyle w:val="001000000000" w:firstRow="0" w:lastRow="0" w:firstColumn="1" w:lastColumn="0" w:oddVBand="0" w:evenVBand="0" w:oddHBand="0" w:evenHBand="0" w:firstRowFirstColumn="0" w:firstRowLastColumn="0" w:lastRowFirstColumn="0" w:lastRowLastColumn="0"/>
            <w:tcW w:w="1097" w:type="dxa"/>
          </w:tcPr>
          <w:p w:rsidR="00CA4F9F" w:rsidRDefault="00957890" w:rsidP="00496565">
            <w:r>
              <w:lastRenderedPageBreak/>
              <w:t>SMS – 0</w:t>
            </w:r>
            <w:r w:rsidR="00F423B9">
              <w:t>36</w:t>
            </w:r>
          </w:p>
        </w:tc>
        <w:tc>
          <w:tcPr>
            <w:tcW w:w="1199" w:type="dxa"/>
          </w:tcPr>
          <w:p w:rsidR="00CA4F9F" w:rsidRDefault="00CA4F9F" w:rsidP="00B27525">
            <w:pPr>
              <w:cnfStyle w:val="000000000000" w:firstRow="0" w:lastRow="0" w:firstColumn="0" w:lastColumn="0" w:oddVBand="0" w:evenVBand="0" w:oddHBand="0" w:evenHBand="0" w:firstRowFirstColumn="0" w:firstRowLastColumn="0" w:lastRowFirstColumn="0" w:lastRowLastColumn="0"/>
            </w:pPr>
          </w:p>
        </w:tc>
        <w:tc>
          <w:tcPr>
            <w:tcW w:w="1133" w:type="dxa"/>
          </w:tcPr>
          <w:p w:rsidR="00CA4F9F" w:rsidRDefault="00CA4F9F" w:rsidP="0022340E">
            <w:pPr>
              <w:cnfStyle w:val="000000000000" w:firstRow="0" w:lastRow="0" w:firstColumn="0" w:lastColumn="0" w:oddVBand="0" w:evenVBand="0" w:oddHBand="0" w:evenHBand="0" w:firstRowFirstColumn="0" w:firstRowLastColumn="0" w:lastRowFirstColumn="0" w:lastRowLastColumn="0"/>
            </w:pPr>
          </w:p>
        </w:tc>
        <w:tc>
          <w:tcPr>
            <w:tcW w:w="1332" w:type="dxa"/>
          </w:tcPr>
          <w:p w:rsidR="00CA4F9F" w:rsidRDefault="00CA4F9F" w:rsidP="00C212CF">
            <w:pPr>
              <w:cnfStyle w:val="000000000000" w:firstRow="0" w:lastRow="0" w:firstColumn="0" w:lastColumn="0" w:oddVBand="0" w:evenVBand="0" w:oddHBand="0" w:evenHBand="0" w:firstRowFirstColumn="0" w:firstRowLastColumn="0" w:lastRowFirstColumn="0" w:lastRowLastColumn="0"/>
            </w:pPr>
          </w:p>
        </w:tc>
        <w:tc>
          <w:tcPr>
            <w:tcW w:w="1117" w:type="dxa"/>
          </w:tcPr>
          <w:p w:rsidR="00CA4F9F" w:rsidRDefault="00CA4F9F" w:rsidP="00CA4F9F">
            <w:pPr>
              <w:cnfStyle w:val="000000000000" w:firstRow="0" w:lastRow="0" w:firstColumn="0" w:lastColumn="0" w:oddVBand="0" w:evenVBand="0" w:oddHBand="0" w:evenHBand="0" w:firstRowFirstColumn="0" w:firstRowLastColumn="0" w:lastRowFirstColumn="0" w:lastRowLastColumn="0"/>
            </w:pPr>
            <w:r>
              <w:t>Step 2</w:t>
            </w:r>
          </w:p>
        </w:tc>
        <w:tc>
          <w:tcPr>
            <w:tcW w:w="1332" w:type="dxa"/>
          </w:tcPr>
          <w:p w:rsidR="00CA4F9F" w:rsidRDefault="00CA4F9F" w:rsidP="00CA4F9F">
            <w:pPr>
              <w:cnfStyle w:val="000000000000" w:firstRow="0" w:lastRow="0" w:firstColumn="0" w:lastColumn="0" w:oddVBand="0" w:evenVBand="0" w:oddHBand="0" w:evenHBand="0" w:firstRowFirstColumn="0" w:firstRowLastColumn="0" w:lastRowFirstColumn="0" w:lastRowLastColumn="0"/>
            </w:pPr>
            <w:r>
              <w:t>Click on Enter</w:t>
            </w:r>
          </w:p>
          <w:p w:rsidR="00CA4F9F" w:rsidRDefault="00CA4F9F" w:rsidP="00CA4F9F">
            <w:pPr>
              <w:cnfStyle w:val="000000000000" w:firstRow="0" w:lastRow="0" w:firstColumn="0" w:lastColumn="0" w:oddVBand="0" w:evenVBand="0" w:oddHBand="0" w:evenHBand="0" w:firstRowFirstColumn="0" w:firstRowLastColumn="0" w:lastRowFirstColumn="0" w:lastRowLastColumn="0"/>
            </w:pPr>
            <w:r>
              <w:t>button after</w:t>
            </w:r>
          </w:p>
          <w:p w:rsidR="00CA4F9F" w:rsidRDefault="00CA4F9F" w:rsidP="00CA4F9F">
            <w:pPr>
              <w:cnfStyle w:val="000000000000" w:firstRow="0" w:lastRow="0" w:firstColumn="0" w:lastColumn="0" w:oddVBand="0" w:evenVBand="0" w:oddHBand="0" w:evenHBand="0" w:firstRowFirstColumn="0" w:firstRowLastColumn="0" w:lastRowFirstColumn="0" w:lastRowLastColumn="0"/>
            </w:pPr>
            <w:r>
              <w:t>inserting valid</w:t>
            </w:r>
          </w:p>
          <w:p w:rsidR="00CA4F9F" w:rsidRDefault="00CA4F9F" w:rsidP="00CA4F9F">
            <w:pPr>
              <w:cnfStyle w:val="000000000000" w:firstRow="0" w:lastRow="0" w:firstColumn="0" w:lastColumn="0" w:oddVBand="0" w:evenVBand="0" w:oddHBand="0" w:evenHBand="0" w:firstRowFirstColumn="0" w:firstRowLastColumn="0" w:lastRowFirstColumn="0" w:lastRowLastColumn="0"/>
            </w:pPr>
            <w:r>
              <w:t>information of the Student from</w:t>
            </w:r>
          </w:p>
          <w:p w:rsidR="00CA4F9F" w:rsidRDefault="00CA4F9F" w:rsidP="00CA4F9F">
            <w:pPr>
              <w:cnfStyle w:val="000000000000" w:firstRow="0" w:lastRow="0" w:firstColumn="0" w:lastColumn="0" w:oddVBand="0" w:evenVBand="0" w:oddHBand="0" w:evenHBand="0" w:firstRowFirstColumn="0" w:firstRowLastColumn="0" w:lastRowFirstColumn="0" w:lastRowLastColumn="0"/>
            </w:pPr>
            <w:r>
              <w:t>SMS on Mobile.</w:t>
            </w:r>
          </w:p>
          <w:p w:rsidR="00CD5C2E" w:rsidRDefault="00CD5C2E" w:rsidP="00CA4F9F">
            <w:pPr>
              <w:cnfStyle w:val="000000000000" w:firstRow="0" w:lastRow="0" w:firstColumn="0" w:lastColumn="0" w:oddVBand="0" w:evenVBand="0" w:oddHBand="0" w:evenHBand="0" w:firstRowFirstColumn="0" w:firstRowLastColumn="0" w:lastRowFirstColumn="0" w:lastRowLastColumn="0"/>
            </w:pPr>
          </w:p>
        </w:tc>
        <w:tc>
          <w:tcPr>
            <w:tcW w:w="1233" w:type="dxa"/>
          </w:tcPr>
          <w:p w:rsidR="00CA4F9F" w:rsidRDefault="00CA4F9F" w:rsidP="00C212CF">
            <w:pPr>
              <w:cnfStyle w:val="000000000000" w:firstRow="0" w:lastRow="0" w:firstColumn="0" w:lastColumn="0" w:oddVBand="0" w:evenVBand="0" w:oddHBand="0" w:evenHBand="0" w:firstRowFirstColumn="0" w:firstRowLastColumn="0" w:lastRowFirstColumn="0" w:lastRowLastColumn="0"/>
            </w:pPr>
            <w:r>
              <w:t>Can able to show the Result of the Student from Mobile</w:t>
            </w:r>
          </w:p>
        </w:tc>
        <w:tc>
          <w:tcPr>
            <w:tcW w:w="1133" w:type="dxa"/>
          </w:tcPr>
          <w:p w:rsidR="00CA4F9F" w:rsidRDefault="00957890" w:rsidP="00496565">
            <w:pPr>
              <w:cnfStyle w:val="000000000000" w:firstRow="0" w:lastRow="0" w:firstColumn="0" w:lastColumn="0" w:oddVBand="0" w:evenVBand="0" w:oddHBand="0" w:evenHBand="0" w:firstRowFirstColumn="0" w:firstRowLastColumn="0" w:lastRowFirstColumn="0" w:lastRowLastColumn="0"/>
            </w:pPr>
            <w:r>
              <w:t>Susmita</w:t>
            </w:r>
          </w:p>
        </w:tc>
      </w:tr>
    </w:tbl>
    <w:p w:rsidR="007974F0" w:rsidRDefault="007974F0" w:rsidP="007974F0"/>
    <w:p w:rsidR="007974F0" w:rsidRDefault="00842240" w:rsidP="00792993">
      <w:pPr>
        <w:pStyle w:val="Heading1"/>
      </w:pPr>
      <w:bookmarkStart w:id="43" w:name="_Toc346626352"/>
      <w:r>
        <w:t>CODING</w:t>
      </w:r>
      <w:bookmarkEnd w:id="43"/>
    </w:p>
    <w:p w:rsidR="00842240" w:rsidRDefault="00842240" w:rsidP="00792993">
      <w:pPr>
        <w:pStyle w:val="Heading2"/>
      </w:pPr>
      <w:bookmarkStart w:id="44" w:name="_Toc346626353"/>
      <w:r>
        <w:t>COMPLETE PROJECT CODING</w:t>
      </w:r>
      <w:bookmarkEnd w:id="44"/>
    </w:p>
    <w:p w:rsidR="00842240" w:rsidRDefault="002D42EE" w:rsidP="002D42EE">
      <w:pPr>
        <w:pStyle w:val="Heading3"/>
      </w:pPr>
      <w:r>
        <w:t>Desktop application Coding:</w:t>
      </w:r>
    </w:p>
    <w:p w:rsidR="002D42EE" w:rsidRDefault="002D42EE" w:rsidP="002D42EE">
      <w:pPr>
        <w:pStyle w:val="Heading4"/>
      </w:pPr>
      <w:r>
        <w:t>C#.net</w:t>
      </w:r>
    </w:p>
    <w:tbl>
      <w:tblPr>
        <w:tblStyle w:val="TableGrid"/>
        <w:tblW w:w="0" w:type="auto"/>
        <w:tblLook w:val="04A0" w:firstRow="1" w:lastRow="0" w:firstColumn="1" w:lastColumn="0" w:noHBand="0" w:noVBand="1"/>
      </w:tblPr>
      <w:tblGrid>
        <w:gridCol w:w="9576"/>
      </w:tblGrid>
      <w:tr w:rsidR="00612B40" w:rsidTr="00612B40">
        <w:tc>
          <w:tcPr>
            <w:tcW w:w="9576" w:type="dxa"/>
          </w:tcPr>
          <w:p w:rsidR="00612B40" w:rsidRDefault="00612B40" w:rsidP="00612B40">
            <w:r>
              <w:rPr>
                <w:rFonts w:ascii="Consolas" w:hAnsi="Consolas" w:cs="Consolas"/>
                <w:color w:val="0000FF"/>
                <w:sz w:val="19"/>
                <w:szCs w:val="19"/>
                <w:lang w:bidi="ar-SA"/>
              </w:rPr>
              <w:t>MainWindow.xaml</w:t>
            </w:r>
          </w:p>
        </w:tc>
      </w:tr>
      <w:tr w:rsidR="00612B40" w:rsidTr="00612B40">
        <w:tc>
          <w:tcPr>
            <w:tcW w:w="9576" w:type="dxa"/>
          </w:tcPr>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&lt;</w:t>
            </w:r>
            <w:r>
              <w:rPr>
                <w:rFonts w:ascii="Consolas" w:hAnsi="Consolas" w:cs="Consolas"/>
                <w:color w:val="A31515"/>
                <w:sz w:val="19"/>
                <w:szCs w:val="19"/>
                <w:lang w:bidi="ar-SA"/>
              </w:rPr>
              <w:t>Window</w:t>
            </w:r>
            <w:r>
              <w:rPr>
                <w:rFonts w:ascii="Consolas" w:hAnsi="Consolas" w:cs="Consolas"/>
                <w:color w:val="FF0000"/>
                <w:sz w:val="19"/>
                <w:szCs w:val="19"/>
                <w:lang w:bidi="ar-SA"/>
              </w:rPr>
              <w:t xml:space="preserve"> x</w:t>
            </w:r>
            <w:r>
              <w:rPr>
                <w:rFonts w:ascii="Consolas" w:hAnsi="Consolas" w:cs="Consolas"/>
                <w:color w:val="0000FF"/>
                <w:sz w:val="19"/>
                <w:szCs w:val="19"/>
                <w:lang w:bidi="ar-SA"/>
              </w:rPr>
              <w:t>:</w:t>
            </w:r>
            <w:r>
              <w:rPr>
                <w:rFonts w:ascii="Consolas" w:hAnsi="Consolas" w:cs="Consolas"/>
                <w:color w:val="FF0000"/>
                <w:sz w:val="19"/>
                <w:szCs w:val="19"/>
                <w:lang w:bidi="ar-SA"/>
              </w:rPr>
              <w:t>Class</w:t>
            </w:r>
            <w:r>
              <w:rPr>
                <w:rFonts w:ascii="Consolas" w:hAnsi="Consolas" w:cs="Consolas"/>
                <w:color w:val="0000FF"/>
                <w:sz w:val="19"/>
                <w:szCs w:val="19"/>
                <w:lang w:bidi="ar-SA"/>
              </w:rPr>
              <w:t>="SMSUI.MainWindow"</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FF0000"/>
                <w:sz w:val="19"/>
                <w:szCs w:val="19"/>
                <w:lang w:bidi="ar-SA"/>
              </w:rPr>
              <w:t xml:space="preserve"> xmlns</w:t>
            </w:r>
            <w:r>
              <w:rPr>
                <w:rFonts w:ascii="Consolas" w:hAnsi="Consolas" w:cs="Consolas"/>
                <w:color w:val="0000FF"/>
                <w:sz w:val="19"/>
                <w:szCs w:val="19"/>
                <w:lang w:bidi="ar-SA"/>
              </w:rPr>
              <w:t>="http://schemas.microsoft.com/winfx/2006/xaml/presentation"</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FF0000"/>
                <w:sz w:val="19"/>
                <w:szCs w:val="19"/>
                <w:lang w:bidi="ar-SA"/>
              </w:rPr>
              <w:t xml:space="preserve"> xmlns</w:t>
            </w:r>
            <w:r>
              <w:rPr>
                <w:rFonts w:ascii="Consolas" w:hAnsi="Consolas" w:cs="Consolas"/>
                <w:color w:val="0000FF"/>
                <w:sz w:val="19"/>
                <w:szCs w:val="19"/>
                <w:lang w:bidi="ar-SA"/>
              </w:rPr>
              <w:t>:</w:t>
            </w:r>
            <w:r>
              <w:rPr>
                <w:rFonts w:ascii="Consolas" w:hAnsi="Consolas" w:cs="Consolas"/>
                <w:color w:val="FF0000"/>
                <w:sz w:val="19"/>
                <w:szCs w:val="19"/>
                <w:lang w:bidi="ar-SA"/>
              </w:rPr>
              <w:t>x</w:t>
            </w:r>
            <w:r>
              <w:rPr>
                <w:rFonts w:ascii="Consolas" w:hAnsi="Consolas" w:cs="Consolas"/>
                <w:color w:val="0000FF"/>
                <w:sz w:val="19"/>
                <w:szCs w:val="19"/>
                <w:lang w:bidi="ar-SA"/>
              </w:rPr>
              <w:t>="http://schemas.microsoft.com/winfx/2006/xaml"</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FF0000"/>
                <w:sz w:val="19"/>
                <w:szCs w:val="19"/>
                <w:lang w:bidi="ar-SA"/>
              </w:rPr>
              <w:t xml:space="preserve"> Title</w:t>
            </w:r>
            <w:r>
              <w:rPr>
                <w:rFonts w:ascii="Consolas" w:hAnsi="Consolas" w:cs="Consolas"/>
                <w:color w:val="0000FF"/>
                <w:sz w:val="19"/>
                <w:szCs w:val="19"/>
                <w:lang w:bidi="ar-SA"/>
              </w:rPr>
              <w:t>="School Management System"</w:t>
            </w:r>
            <w:r>
              <w:rPr>
                <w:rFonts w:ascii="Consolas" w:hAnsi="Consolas" w:cs="Consolas"/>
                <w:color w:val="FF0000"/>
                <w:sz w:val="19"/>
                <w:szCs w:val="19"/>
                <w:lang w:bidi="ar-SA"/>
              </w:rPr>
              <w:t xml:space="preserve"> MinHeight</w:t>
            </w:r>
            <w:r>
              <w:rPr>
                <w:rFonts w:ascii="Consolas" w:hAnsi="Consolas" w:cs="Consolas"/>
                <w:color w:val="0000FF"/>
                <w:sz w:val="19"/>
                <w:szCs w:val="19"/>
                <w:lang w:bidi="ar-SA"/>
              </w:rPr>
              <w:t>="560"</w:t>
            </w:r>
            <w:r>
              <w:rPr>
                <w:rFonts w:ascii="Consolas" w:hAnsi="Consolas" w:cs="Consolas"/>
                <w:color w:val="FF0000"/>
                <w:sz w:val="19"/>
                <w:szCs w:val="19"/>
                <w:lang w:bidi="ar-SA"/>
              </w:rPr>
              <w:t xml:space="preserve"> MinWidth</w:t>
            </w:r>
            <w:r>
              <w:rPr>
                <w:rFonts w:ascii="Consolas" w:hAnsi="Consolas" w:cs="Consolas"/>
                <w:color w:val="0000FF"/>
                <w:sz w:val="19"/>
                <w:szCs w:val="19"/>
                <w:lang w:bidi="ar-SA"/>
              </w:rPr>
              <w:t>="1000"</w:t>
            </w:r>
            <w:r>
              <w:rPr>
                <w:rFonts w:ascii="Consolas" w:hAnsi="Consolas" w:cs="Consolas"/>
                <w:color w:val="FF0000"/>
                <w:sz w:val="19"/>
                <w:szCs w:val="19"/>
                <w:lang w:bidi="ar-SA"/>
              </w:rPr>
              <w:t xml:space="preserve"> WindowState</w:t>
            </w:r>
            <w:r>
              <w:rPr>
                <w:rFonts w:ascii="Consolas" w:hAnsi="Consolas" w:cs="Consolas"/>
                <w:color w:val="0000FF"/>
                <w:sz w:val="19"/>
                <w:szCs w:val="19"/>
                <w:lang w:bidi="ar-SA"/>
              </w:rPr>
              <w:t>="Maximized"</w:t>
            </w:r>
            <w:r>
              <w:rPr>
                <w:rFonts w:ascii="Consolas" w:hAnsi="Consolas" w:cs="Consolas"/>
                <w:color w:val="FF0000"/>
                <w:sz w:val="19"/>
                <w:szCs w:val="19"/>
                <w:lang w:bidi="ar-SA"/>
              </w:rPr>
              <w:t xml:space="preserve"> Background</w:t>
            </w:r>
            <w:r>
              <w:rPr>
                <w:rFonts w:ascii="Consolas" w:hAnsi="Consolas" w:cs="Consolas"/>
                <w:color w:val="0000FF"/>
                <w:sz w:val="19"/>
                <w:szCs w:val="19"/>
                <w:lang w:bidi="ar-SA"/>
              </w:rPr>
              <w:t>="#FF6B736D"</w:t>
            </w:r>
            <w:r>
              <w:rPr>
                <w:rFonts w:ascii="Consolas" w:hAnsi="Consolas" w:cs="Consolas"/>
                <w:color w:val="FF0000"/>
                <w:sz w:val="19"/>
                <w:szCs w:val="19"/>
                <w:lang w:bidi="ar-SA"/>
              </w:rPr>
              <w:t xml:space="preserve"> xmlns</w:t>
            </w:r>
            <w:r>
              <w:rPr>
                <w:rFonts w:ascii="Consolas" w:hAnsi="Consolas" w:cs="Consolas"/>
                <w:color w:val="0000FF"/>
                <w:sz w:val="19"/>
                <w:szCs w:val="19"/>
                <w:lang w:bidi="ar-SA"/>
              </w:rPr>
              <w:t>:</w:t>
            </w:r>
            <w:r>
              <w:rPr>
                <w:rFonts w:ascii="Consolas" w:hAnsi="Consolas" w:cs="Consolas"/>
                <w:color w:val="FF0000"/>
                <w:sz w:val="19"/>
                <w:szCs w:val="19"/>
                <w:lang w:bidi="ar-SA"/>
              </w:rPr>
              <w:t>my</w:t>
            </w:r>
            <w:r>
              <w:rPr>
                <w:rFonts w:ascii="Consolas" w:hAnsi="Consolas" w:cs="Consolas"/>
                <w:color w:val="0000FF"/>
                <w:sz w:val="19"/>
                <w:szCs w:val="19"/>
                <w:lang w:bidi="ar-SA"/>
              </w:rPr>
              <w:t>="clr-namespace:SMSUI"&gt;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Window.Resources</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ResourceDictionary</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ResourceDictionary.MergedDictionaries</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ResourceDictionary</w:t>
            </w:r>
            <w:r>
              <w:rPr>
                <w:rFonts w:ascii="Consolas" w:hAnsi="Consolas" w:cs="Consolas"/>
                <w:color w:val="FF0000"/>
                <w:sz w:val="19"/>
                <w:szCs w:val="19"/>
                <w:lang w:bidi="ar-SA"/>
              </w:rPr>
              <w:t xml:space="preserve"> Source</w:t>
            </w:r>
            <w:r>
              <w:rPr>
                <w:rFonts w:ascii="Consolas" w:hAnsi="Consolas" w:cs="Consolas"/>
                <w:color w:val="0000FF"/>
                <w:sz w:val="19"/>
                <w:szCs w:val="19"/>
                <w:lang w:bidi="ar-SA"/>
              </w:rPr>
              <w:t>="/SmsStyle;component/ControlStyle.xaml" /&gt;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ResourceDictionary.MergedDictionaries</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ResourceDictionary</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Window.Resources</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DockPanel</w:t>
            </w:r>
            <w:r>
              <w:rPr>
                <w:rFonts w:ascii="Consolas" w:hAnsi="Consolas" w:cs="Consolas"/>
                <w:color w:val="FF0000"/>
                <w:sz w:val="19"/>
                <w:szCs w:val="19"/>
                <w:lang w:bidi="ar-SA"/>
              </w:rPr>
              <w:t xml:space="preserve"> LastChildFill</w:t>
            </w:r>
            <w:r>
              <w:rPr>
                <w:rFonts w:ascii="Consolas" w:hAnsi="Consolas" w:cs="Consolas"/>
                <w:color w:val="0000FF"/>
                <w:sz w:val="19"/>
                <w:szCs w:val="19"/>
                <w:lang w:bidi="ar-SA"/>
              </w:rPr>
              <w:t>="True"&gt;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Image</w:t>
            </w:r>
            <w:r>
              <w:rPr>
                <w:rFonts w:ascii="Consolas" w:hAnsi="Consolas" w:cs="Consolas"/>
                <w:color w:val="FF0000"/>
                <w:sz w:val="19"/>
                <w:szCs w:val="19"/>
                <w:lang w:bidi="ar-SA"/>
              </w:rPr>
              <w:t xml:space="preserve"> DockPanel.Dock</w:t>
            </w:r>
            <w:r>
              <w:rPr>
                <w:rFonts w:ascii="Consolas" w:hAnsi="Consolas" w:cs="Consolas"/>
                <w:color w:val="0000FF"/>
                <w:sz w:val="19"/>
                <w:szCs w:val="19"/>
                <w:lang w:bidi="ar-SA"/>
              </w:rPr>
              <w:t>="Top"</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="companyNameImage"</w:t>
            </w:r>
            <w:r>
              <w:rPr>
                <w:rFonts w:ascii="Consolas" w:hAnsi="Consolas" w:cs="Consolas"/>
                <w:sz w:val="19"/>
                <w:szCs w:val="19"/>
                <w:lang w:bidi="ar-SA"/>
              </w:rPr>
              <w:t xml:space="preserve"> </w:t>
            </w:r>
            <w:r>
              <w:rPr>
                <w:rFonts w:ascii="Consolas" w:hAnsi="Consolas" w:cs="Consolas"/>
                <w:color w:val="FF0000"/>
                <w:sz w:val="19"/>
                <w:szCs w:val="19"/>
                <w:lang w:bidi="ar-SA"/>
              </w:rPr>
              <w:t xml:space="preserve"> StretchDirection</w:t>
            </w:r>
            <w:r>
              <w:rPr>
                <w:rFonts w:ascii="Consolas" w:hAnsi="Consolas" w:cs="Consolas"/>
                <w:color w:val="0000FF"/>
                <w:sz w:val="19"/>
                <w:szCs w:val="19"/>
                <w:lang w:bidi="ar-SA"/>
              </w:rPr>
              <w:t>="Both"</w:t>
            </w:r>
            <w:r>
              <w:rPr>
                <w:rFonts w:ascii="Consolas" w:hAnsi="Consolas" w:cs="Consolas"/>
                <w:color w:val="FF0000"/>
                <w:sz w:val="19"/>
                <w:szCs w:val="19"/>
                <w:lang w:bidi="ar-SA"/>
              </w:rPr>
              <w:t xml:space="preserve"> Stretch</w:t>
            </w:r>
            <w:r>
              <w:rPr>
                <w:rFonts w:ascii="Consolas" w:hAnsi="Consolas" w:cs="Consolas"/>
                <w:color w:val="0000FF"/>
                <w:sz w:val="19"/>
                <w:szCs w:val="19"/>
                <w:lang w:bidi="ar-SA"/>
              </w:rPr>
              <w:t>="Uniform"</w:t>
            </w:r>
            <w:r>
              <w:rPr>
                <w:rFonts w:ascii="Consolas" w:hAnsi="Consolas" w:cs="Consolas"/>
                <w:color w:val="FF0000"/>
                <w:sz w:val="19"/>
                <w:szCs w:val="19"/>
                <w:lang w:bidi="ar-SA"/>
              </w:rPr>
              <w:t xml:space="preserve"> HorizontalAlignment</w:t>
            </w:r>
            <w:r>
              <w:rPr>
                <w:rFonts w:ascii="Consolas" w:hAnsi="Consolas" w:cs="Consolas"/>
                <w:color w:val="0000FF"/>
                <w:sz w:val="19"/>
                <w:szCs w:val="19"/>
                <w:lang w:bidi="ar-SA"/>
              </w:rPr>
              <w:t>="Stretch"</w:t>
            </w:r>
            <w:r>
              <w:rPr>
                <w:rFonts w:ascii="Consolas" w:hAnsi="Consolas" w:cs="Consolas"/>
                <w:color w:val="FF0000"/>
                <w:sz w:val="19"/>
                <w:szCs w:val="19"/>
                <w:lang w:bidi="ar-SA"/>
              </w:rPr>
              <w:t xml:space="preserve"> VerticalAlignment</w:t>
            </w:r>
            <w:r>
              <w:rPr>
                <w:rFonts w:ascii="Consolas" w:hAnsi="Consolas" w:cs="Consolas"/>
                <w:color w:val="0000FF"/>
                <w:sz w:val="19"/>
                <w:szCs w:val="19"/>
                <w:lang w:bidi="ar-SA"/>
              </w:rPr>
              <w:t>="Top"</w:t>
            </w:r>
            <w:r>
              <w:rPr>
                <w:rFonts w:ascii="Consolas" w:hAnsi="Consolas" w:cs="Consolas"/>
                <w:color w:val="FF0000"/>
                <w:sz w:val="19"/>
                <w:szCs w:val="19"/>
                <w:lang w:bidi="ar-SA"/>
              </w:rPr>
              <w:t xml:space="preserve"> Source</w:t>
            </w:r>
            <w:r>
              <w:rPr>
                <w:rFonts w:ascii="Consolas" w:hAnsi="Consolas" w:cs="Consolas"/>
                <w:color w:val="0000FF"/>
                <w:sz w:val="19"/>
                <w:szCs w:val="19"/>
                <w:lang w:bidi="ar-SA"/>
              </w:rPr>
              <w:t>="/MmmUI;component/Images/name.jpg" /&gt;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UniformGrid</w:t>
            </w:r>
            <w:r>
              <w:rPr>
                <w:rFonts w:ascii="Consolas" w:hAnsi="Consolas" w:cs="Consolas"/>
                <w:color w:val="FF0000"/>
                <w:sz w:val="19"/>
                <w:szCs w:val="19"/>
                <w:lang w:bidi="ar-SA"/>
              </w:rPr>
              <w:t xml:space="preserve"> Width</w:t>
            </w:r>
            <w:r>
              <w:rPr>
                <w:rFonts w:ascii="Consolas" w:hAnsi="Consolas" w:cs="Consolas"/>
                <w:color w:val="0000FF"/>
                <w:sz w:val="19"/>
                <w:szCs w:val="19"/>
                <w:lang w:bidi="ar-SA"/>
              </w:rPr>
              <w:t>="300"</w:t>
            </w:r>
            <w:r>
              <w:rPr>
                <w:rFonts w:ascii="Consolas" w:hAnsi="Consolas" w:cs="Consolas"/>
                <w:color w:val="FF0000"/>
                <w:sz w:val="19"/>
                <w:szCs w:val="19"/>
                <w:lang w:bidi="ar-SA"/>
              </w:rPr>
              <w:t xml:space="preserve"> DockPanel.Dock</w:t>
            </w:r>
            <w:r>
              <w:rPr>
                <w:rFonts w:ascii="Consolas" w:hAnsi="Consolas" w:cs="Consolas"/>
                <w:color w:val="0000FF"/>
                <w:sz w:val="19"/>
                <w:szCs w:val="19"/>
                <w:lang w:bidi="ar-SA"/>
              </w:rPr>
              <w:t>="Left"</w:t>
            </w:r>
            <w:r>
              <w:rPr>
                <w:rFonts w:ascii="Consolas" w:hAnsi="Consolas" w:cs="Consolas"/>
                <w:color w:val="FF0000"/>
                <w:sz w:val="19"/>
                <w:szCs w:val="19"/>
                <w:lang w:bidi="ar-SA"/>
              </w:rPr>
              <w:t xml:space="preserve"> Columns</w:t>
            </w:r>
            <w:r>
              <w:rPr>
                <w:rFonts w:ascii="Consolas" w:hAnsi="Consolas" w:cs="Consolas"/>
                <w:color w:val="0000FF"/>
                <w:sz w:val="19"/>
                <w:szCs w:val="19"/>
                <w:lang w:bidi="ar-SA"/>
              </w:rPr>
              <w:t>="1"&gt;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Content</w:t>
            </w:r>
            <w:r>
              <w:rPr>
                <w:rFonts w:ascii="Consolas" w:hAnsi="Consolas" w:cs="Consolas"/>
                <w:color w:val="0000FF"/>
                <w:sz w:val="19"/>
                <w:szCs w:val="19"/>
                <w:lang w:bidi="ar-SA"/>
              </w:rPr>
              <w:t>="Sign In"</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="loginBtn"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sz w:val="19"/>
                <w:szCs w:val="19"/>
                <w:lang w:bidi="ar-SA"/>
              </w:rPr>
              <w:t xml:space="preserve"> </w:t>
            </w:r>
            <w:r>
              <w:rPr>
                <w:rFonts w:ascii="Consolas" w:hAnsi="Consolas" w:cs="Consolas"/>
                <w:color w:val="0000FF"/>
                <w:sz w:val="19"/>
                <w:szCs w:val="19"/>
                <w:lang w:bidi="ar-SA"/>
              </w:rPr>
              <w:t xml:space="preserve"> &gt;&lt;/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Content</w:t>
            </w:r>
            <w:r>
              <w:rPr>
                <w:rFonts w:ascii="Consolas" w:hAnsi="Consolas" w:cs="Consolas"/>
                <w:color w:val="0000FF"/>
                <w:sz w:val="19"/>
                <w:szCs w:val="19"/>
                <w:lang w:bidi="ar-SA"/>
              </w:rPr>
              <w:t>="Teachers"</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="TeacherBtn"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sz w:val="19"/>
                <w:szCs w:val="19"/>
                <w:lang w:bidi="ar-SA"/>
              </w:rPr>
              <w:t xml:space="preserve"> </w:t>
            </w:r>
            <w:r>
              <w:rPr>
                <w:rFonts w:ascii="Consolas" w:hAnsi="Consolas" w:cs="Consolas"/>
                <w:color w:val="FF0000"/>
                <w:sz w:val="19"/>
                <w:szCs w:val="19"/>
                <w:lang w:bidi="ar-SA"/>
              </w:rPr>
              <w:t xml:space="preserve"> Click</w:t>
            </w:r>
            <w:r>
              <w:rPr>
                <w:rFonts w:ascii="Consolas" w:hAnsi="Consolas" w:cs="Consolas"/>
                <w:color w:val="0000FF"/>
                <w:sz w:val="19"/>
                <w:szCs w:val="19"/>
                <w:lang w:bidi="ar-SA"/>
              </w:rPr>
              <w:t>="TeacherBtn_Click"</w:t>
            </w:r>
            <w:r>
              <w:rPr>
                <w:rFonts w:ascii="Consolas" w:hAnsi="Consolas" w:cs="Consolas"/>
                <w:color w:val="FF0000"/>
                <w:sz w:val="19"/>
                <w:szCs w:val="19"/>
                <w:lang w:bidi="ar-SA"/>
              </w:rPr>
              <w:t xml:space="preserve"> IsEnabled</w:t>
            </w:r>
            <w:r>
              <w:rPr>
                <w:rFonts w:ascii="Consolas" w:hAnsi="Consolas" w:cs="Consolas"/>
                <w:color w:val="0000FF"/>
                <w:sz w:val="19"/>
                <w:szCs w:val="19"/>
                <w:lang w:bidi="ar-SA"/>
              </w:rPr>
              <w:t>="False"&gt;&lt;/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Content</w:t>
            </w:r>
            <w:r>
              <w:rPr>
                <w:rFonts w:ascii="Consolas" w:hAnsi="Consolas" w:cs="Consolas"/>
                <w:color w:val="0000FF"/>
                <w:sz w:val="19"/>
                <w:szCs w:val="19"/>
                <w:lang w:bidi="ar-SA"/>
              </w:rPr>
              <w:t>="Students"</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="StudentsBtn"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sz w:val="19"/>
                <w:szCs w:val="19"/>
                <w:lang w:bidi="ar-SA"/>
              </w:rPr>
              <w:t xml:space="preserve"> </w:t>
            </w:r>
            <w:r>
              <w:rPr>
                <w:rFonts w:ascii="Consolas" w:hAnsi="Consolas" w:cs="Consolas"/>
                <w:color w:val="FF0000"/>
                <w:sz w:val="19"/>
                <w:szCs w:val="19"/>
                <w:lang w:bidi="ar-SA"/>
              </w:rPr>
              <w:t xml:space="preserve"> Click</w:t>
            </w:r>
            <w:r>
              <w:rPr>
                <w:rFonts w:ascii="Consolas" w:hAnsi="Consolas" w:cs="Consolas"/>
                <w:color w:val="0000FF"/>
                <w:sz w:val="19"/>
                <w:szCs w:val="19"/>
                <w:lang w:bidi="ar-SA"/>
              </w:rPr>
              <w:t>="StudentsBtn_Click"</w:t>
            </w:r>
            <w:r>
              <w:rPr>
                <w:rFonts w:ascii="Consolas" w:hAnsi="Consolas" w:cs="Consolas"/>
                <w:color w:val="FF0000"/>
                <w:sz w:val="19"/>
                <w:szCs w:val="19"/>
                <w:lang w:bidi="ar-SA"/>
              </w:rPr>
              <w:t xml:space="preserve"> IsEnabled</w:t>
            </w:r>
            <w:r>
              <w:rPr>
                <w:rFonts w:ascii="Consolas" w:hAnsi="Consolas" w:cs="Consolas"/>
                <w:color w:val="0000FF"/>
                <w:sz w:val="19"/>
                <w:szCs w:val="19"/>
                <w:lang w:bidi="ar-SA"/>
              </w:rPr>
              <w:t>="False"&gt;&lt;/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Content</w:t>
            </w:r>
            <w:r>
              <w:rPr>
                <w:rFonts w:ascii="Consolas" w:hAnsi="Consolas" w:cs="Consolas"/>
                <w:color w:val="0000FF"/>
                <w:sz w:val="19"/>
                <w:szCs w:val="19"/>
                <w:lang w:bidi="ar-SA"/>
              </w:rPr>
              <w:t>="Admission"</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="admissionBtn"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w:t>
            </w:r>
            <w:r>
              <w:rPr>
                <w:rFonts w:ascii="Consolas" w:hAnsi="Consolas" w:cs="Consolas"/>
                <w:color w:val="FF0000"/>
                <w:sz w:val="19"/>
                <w:szCs w:val="19"/>
                <w:lang w:bidi="ar-SA"/>
              </w:rPr>
              <w:lastRenderedPageBreak/>
              <w:t>MainBtnStyle</w:t>
            </w:r>
            <w:r>
              <w:rPr>
                <w:rFonts w:ascii="Consolas" w:hAnsi="Consolas" w:cs="Consolas"/>
                <w:color w:val="0000FF"/>
                <w:sz w:val="19"/>
                <w:szCs w:val="19"/>
                <w:lang w:bidi="ar-SA"/>
              </w:rPr>
              <w:t>}"</w:t>
            </w:r>
            <w:r>
              <w:rPr>
                <w:rFonts w:ascii="Consolas" w:hAnsi="Consolas" w:cs="Consolas"/>
                <w:color w:val="FF0000"/>
                <w:sz w:val="19"/>
                <w:szCs w:val="19"/>
                <w:lang w:bidi="ar-SA"/>
              </w:rPr>
              <w:t xml:space="preserve"> Click</w:t>
            </w:r>
            <w:r>
              <w:rPr>
                <w:rFonts w:ascii="Consolas" w:hAnsi="Consolas" w:cs="Consolas"/>
                <w:color w:val="0000FF"/>
                <w:sz w:val="19"/>
                <w:szCs w:val="19"/>
                <w:lang w:bidi="ar-SA"/>
              </w:rPr>
              <w:t>="admissionBtn_Click"</w:t>
            </w:r>
            <w:r>
              <w:rPr>
                <w:rFonts w:ascii="Consolas" w:hAnsi="Consolas" w:cs="Consolas"/>
                <w:color w:val="FF0000"/>
                <w:sz w:val="19"/>
                <w:szCs w:val="19"/>
                <w:lang w:bidi="ar-SA"/>
              </w:rPr>
              <w:t xml:space="preserve"> IsEnabled</w:t>
            </w:r>
            <w:r>
              <w:rPr>
                <w:rFonts w:ascii="Consolas" w:hAnsi="Consolas" w:cs="Consolas"/>
                <w:color w:val="0000FF"/>
                <w:sz w:val="19"/>
                <w:szCs w:val="19"/>
                <w:lang w:bidi="ar-SA"/>
              </w:rPr>
              <w:t>="False"&gt;&lt;/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sz w:val="19"/>
                <w:szCs w:val="19"/>
                <w:lang w:bidi="ar-SA"/>
              </w:rPr>
              <w:t xml:space="preserve">  </w:t>
            </w:r>
            <w:r>
              <w:rPr>
                <w:rFonts w:ascii="Consolas" w:hAnsi="Consolas" w:cs="Consolas"/>
                <w:color w:val="FF0000"/>
                <w:sz w:val="19"/>
                <w:szCs w:val="19"/>
                <w:lang w:bidi="ar-SA"/>
              </w:rPr>
              <w:t xml:space="preserve"> Content</w:t>
            </w:r>
            <w:r>
              <w:rPr>
                <w:rFonts w:ascii="Consolas" w:hAnsi="Consolas" w:cs="Consolas"/>
                <w:color w:val="0000FF"/>
                <w:sz w:val="19"/>
                <w:szCs w:val="19"/>
                <w:lang w:bidi="ar-SA"/>
              </w:rPr>
              <w:t>="Attendance"</w:t>
            </w:r>
            <w:r>
              <w:rPr>
                <w:rFonts w:ascii="Consolas" w:hAnsi="Consolas" w:cs="Consolas"/>
                <w:sz w:val="19"/>
                <w:szCs w:val="19"/>
                <w:lang w:bidi="ar-SA"/>
              </w:rPr>
              <w:t xml:space="preserve"> </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="AttendanceBtn"</w:t>
            </w:r>
            <w:r>
              <w:rPr>
                <w:rFonts w:ascii="Consolas" w:hAnsi="Consolas" w:cs="Consolas"/>
                <w:sz w:val="19"/>
                <w:szCs w:val="19"/>
                <w:lang w:bidi="ar-SA"/>
              </w:rPr>
              <w:t xml:space="preserve"> </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color w:val="FF0000"/>
                <w:sz w:val="19"/>
                <w:szCs w:val="19"/>
                <w:lang w:bidi="ar-SA"/>
              </w:rPr>
              <w:t xml:space="preserve"> Click</w:t>
            </w:r>
            <w:r>
              <w:rPr>
                <w:rFonts w:ascii="Consolas" w:hAnsi="Consolas" w:cs="Consolas"/>
                <w:color w:val="0000FF"/>
                <w:sz w:val="19"/>
                <w:szCs w:val="19"/>
                <w:lang w:bidi="ar-SA"/>
              </w:rPr>
              <w:t>="Attendance_Click"</w:t>
            </w:r>
            <w:r>
              <w:rPr>
                <w:rFonts w:ascii="Consolas" w:hAnsi="Consolas" w:cs="Consolas"/>
                <w:color w:val="FF0000"/>
                <w:sz w:val="19"/>
                <w:szCs w:val="19"/>
                <w:lang w:bidi="ar-SA"/>
              </w:rPr>
              <w:t xml:space="preserve"> IsEnabled</w:t>
            </w:r>
            <w:r>
              <w:rPr>
                <w:rFonts w:ascii="Consolas" w:hAnsi="Consolas" w:cs="Consolas"/>
                <w:color w:val="0000FF"/>
                <w:sz w:val="19"/>
                <w:szCs w:val="19"/>
                <w:lang w:bidi="ar-SA"/>
              </w:rPr>
              <w:t>="False"&gt;&lt;/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Content</w:t>
            </w:r>
            <w:r>
              <w:rPr>
                <w:rFonts w:ascii="Consolas" w:hAnsi="Consolas" w:cs="Consolas"/>
                <w:color w:val="0000FF"/>
                <w:sz w:val="19"/>
                <w:szCs w:val="19"/>
                <w:lang w:bidi="ar-SA"/>
              </w:rPr>
              <w:t>="Settings"</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="settingsBtn"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sz w:val="19"/>
                <w:szCs w:val="19"/>
                <w:lang w:bidi="ar-SA"/>
              </w:rPr>
              <w:t xml:space="preserve"> </w:t>
            </w:r>
            <w:r>
              <w:rPr>
                <w:rFonts w:ascii="Consolas" w:hAnsi="Consolas" w:cs="Consolas"/>
                <w:color w:val="FF0000"/>
                <w:sz w:val="19"/>
                <w:szCs w:val="19"/>
                <w:lang w:bidi="ar-SA"/>
              </w:rPr>
              <w:t xml:space="preserve"> Click</w:t>
            </w:r>
            <w:r>
              <w:rPr>
                <w:rFonts w:ascii="Consolas" w:hAnsi="Consolas" w:cs="Consolas"/>
                <w:color w:val="0000FF"/>
                <w:sz w:val="19"/>
                <w:szCs w:val="19"/>
                <w:lang w:bidi="ar-SA"/>
              </w:rPr>
              <w:t>="settingsBtn_Click"</w:t>
            </w:r>
            <w:r>
              <w:rPr>
                <w:rFonts w:ascii="Consolas" w:hAnsi="Consolas" w:cs="Consolas"/>
                <w:color w:val="FF0000"/>
                <w:sz w:val="19"/>
                <w:szCs w:val="19"/>
                <w:lang w:bidi="ar-SA"/>
              </w:rPr>
              <w:t xml:space="preserve"> IsEnabled</w:t>
            </w:r>
            <w:r>
              <w:rPr>
                <w:rFonts w:ascii="Consolas" w:hAnsi="Consolas" w:cs="Consolas"/>
                <w:color w:val="0000FF"/>
                <w:sz w:val="19"/>
                <w:szCs w:val="19"/>
                <w:lang w:bidi="ar-SA"/>
              </w:rPr>
              <w:t>="False"&gt;&lt;/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Content</w:t>
            </w:r>
            <w:r>
              <w:rPr>
                <w:rFonts w:ascii="Consolas" w:hAnsi="Consolas" w:cs="Consolas"/>
                <w:color w:val="0000FF"/>
                <w:sz w:val="19"/>
                <w:szCs w:val="19"/>
                <w:lang w:bidi="ar-SA"/>
              </w:rPr>
              <w:t>="Notice"</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="noticeBtn"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color w:val="FF0000"/>
                <w:sz w:val="19"/>
                <w:szCs w:val="19"/>
                <w:lang w:bidi="ar-SA"/>
              </w:rPr>
              <w:t xml:space="preserve"> Click</w:t>
            </w:r>
            <w:r>
              <w:rPr>
                <w:rFonts w:ascii="Consolas" w:hAnsi="Consolas" w:cs="Consolas"/>
                <w:color w:val="0000FF"/>
                <w:sz w:val="19"/>
                <w:szCs w:val="19"/>
                <w:lang w:bidi="ar-SA"/>
              </w:rPr>
              <w:t>="noticeBtn_Click"</w:t>
            </w:r>
            <w:r>
              <w:rPr>
                <w:rFonts w:ascii="Consolas" w:hAnsi="Consolas" w:cs="Consolas"/>
                <w:color w:val="FF0000"/>
                <w:sz w:val="19"/>
                <w:szCs w:val="19"/>
                <w:lang w:bidi="ar-SA"/>
              </w:rPr>
              <w:t xml:space="preserve"> IsEnabled</w:t>
            </w:r>
            <w:r>
              <w:rPr>
                <w:rFonts w:ascii="Consolas" w:hAnsi="Consolas" w:cs="Consolas"/>
                <w:color w:val="0000FF"/>
                <w:sz w:val="19"/>
                <w:szCs w:val="19"/>
                <w:lang w:bidi="ar-SA"/>
              </w:rPr>
              <w:t>="False"&gt;&lt;/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Content</w:t>
            </w:r>
            <w:r>
              <w:rPr>
                <w:rFonts w:ascii="Consolas" w:hAnsi="Consolas" w:cs="Consolas"/>
                <w:color w:val="0000FF"/>
                <w:sz w:val="19"/>
                <w:szCs w:val="19"/>
                <w:lang w:bidi="ar-SA"/>
              </w:rPr>
              <w:t>="Help"</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="helpBtn"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sz w:val="19"/>
                <w:szCs w:val="19"/>
                <w:lang w:bidi="ar-SA"/>
              </w:rPr>
              <w:t xml:space="preserve"> </w:t>
            </w:r>
            <w:r>
              <w:rPr>
                <w:rFonts w:ascii="Consolas" w:hAnsi="Consolas" w:cs="Consolas"/>
                <w:color w:val="FF0000"/>
                <w:sz w:val="19"/>
                <w:szCs w:val="19"/>
                <w:lang w:bidi="ar-SA"/>
              </w:rPr>
              <w:t xml:space="preserve"> Click</w:t>
            </w:r>
            <w:r>
              <w:rPr>
                <w:rFonts w:ascii="Consolas" w:hAnsi="Consolas" w:cs="Consolas"/>
                <w:color w:val="0000FF"/>
                <w:sz w:val="19"/>
                <w:szCs w:val="19"/>
                <w:lang w:bidi="ar-SA"/>
              </w:rPr>
              <w:t>="helpBtn_Click"</w:t>
            </w:r>
            <w:r>
              <w:rPr>
                <w:rFonts w:ascii="Consolas" w:hAnsi="Consolas" w:cs="Consolas"/>
                <w:color w:val="FF0000"/>
                <w:sz w:val="19"/>
                <w:szCs w:val="19"/>
                <w:lang w:bidi="ar-SA"/>
              </w:rPr>
              <w:t xml:space="preserve"> IsEnabled</w:t>
            </w:r>
            <w:r>
              <w:rPr>
                <w:rFonts w:ascii="Consolas" w:hAnsi="Consolas" w:cs="Consolas"/>
                <w:color w:val="0000FF"/>
                <w:sz w:val="19"/>
                <w:szCs w:val="19"/>
                <w:lang w:bidi="ar-SA"/>
              </w:rPr>
              <w:t>="False"&gt;&lt;/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Content</w:t>
            </w:r>
            <w:r>
              <w:rPr>
                <w:rFonts w:ascii="Consolas" w:hAnsi="Consolas" w:cs="Consolas"/>
                <w:color w:val="0000FF"/>
                <w:sz w:val="19"/>
                <w:szCs w:val="19"/>
                <w:lang w:bidi="ar-SA"/>
              </w:rPr>
              <w:t>="Sign Out"</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="logoutBtn"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color w:val="FF0000"/>
                <w:sz w:val="19"/>
                <w:szCs w:val="19"/>
                <w:lang w:bidi="ar-SA"/>
              </w:rPr>
              <w:t xml:space="preserve"> Visibility</w:t>
            </w:r>
            <w:r>
              <w:rPr>
                <w:rFonts w:ascii="Consolas" w:hAnsi="Consolas" w:cs="Consolas"/>
                <w:color w:val="0000FF"/>
                <w:sz w:val="19"/>
                <w:szCs w:val="19"/>
                <w:lang w:bidi="ar-SA"/>
              </w:rPr>
              <w:t>="Collapsed"</w:t>
            </w:r>
            <w:r>
              <w:rPr>
                <w:rFonts w:ascii="Consolas" w:hAnsi="Consolas" w:cs="Consolas"/>
                <w:color w:val="FF0000"/>
                <w:sz w:val="19"/>
                <w:szCs w:val="19"/>
                <w:lang w:bidi="ar-SA"/>
              </w:rPr>
              <w:t xml:space="preserve"> Click</w:t>
            </w:r>
            <w:r>
              <w:rPr>
                <w:rFonts w:ascii="Consolas" w:hAnsi="Consolas" w:cs="Consolas"/>
                <w:color w:val="0000FF"/>
                <w:sz w:val="19"/>
                <w:szCs w:val="19"/>
                <w:lang w:bidi="ar-SA"/>
              </w:rPr>
              <w:t>="logoutBtn_Click"&gt;&lt;/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UniformGrid</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UniformGrid</w:t>
            </w:r>
            <w:r>
              <w:rPr>
                <w:rFonts w:ascii="Consolas" w:hAnsi="Consolas" w:cs="Consolas"/>
                <w:color w:val="FF0000"/>
                <w:sz w:val="19"/>
                <w:szCs w:val="19"/>
                <w:lang w:bidi="ar-SA"/>
              </w:rPr>
              <w:t xml:space="preserve"> DockPanel.Dock</w:t>
            </w:r>
            <w:r>
              <w:rPr>
                <w:rFonts w:ascii="Consolas" w:hAnsi="Consolas" w:cs="Consolas"/>
                <w:color w:val="0000FF"/>
                <w:sz w:val="19"/>
                <w:szCs w:val="19"/>
                <w:lang w:bidi="ar-SA"/>
              </w:rPr>
              <w:t>="Right"</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="mainUniGrid"</w:t>
            </w:r>
            <w:r>
              <w:rPr>
                <w:rFonts w:ascii="Consolas" w:hAnsi="Consolas" w:cs="Consolas"/>
                <w:color w:val="FF0000"/>
                <w:sz w:val="19"/>
                <w:szCs w:val="19"/>
                <w:lang w:bidi="ar-SA"/>
              </w:rPr>
              <w:t xml:space="preserve"> Background</w:t>
            </w:r>
            <w:r>
              <w:rPr>
                <w:rFonts w:ascii="Consolas" w:hAnsi="Consolas" w:cs="Consolas"/>
                <w:color w:val="0000FF"/>
                <w:sz w:val="19"/>
                <w:szCs w:val="19"/>
                <w:lang w:bidi="ar-SA"/>
              </w:rPr>
              <w:t>="#FFC08E5D"&gt;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DockPanel</w:t>
            </w:r>
            <w:r>
              <w:rPr>
                <w:rFonts w:ascii="Consolas" w:hAnsi="Consolas" w:cs="Consolas"/>
                <w:color w:val="FF0000"/>
                <w:sz w:val="19"/>
                <w:szCs w:val="19"/>
                <w:lang w:bidi="ar-SA"/>
              </w:rPr>
              <w:t xml:space="preserve"> LastChildFill</w:t>
            </w:r>
            <w:r>
              <w:rPr>
                <w:rFonts w:ascii="Consolas" w:hAnsi="Consolas" w:cs="Consolas"/>
                <w:color w:val="0000FF"/>
                <w:sz w:val="19"/>
                <w:szCs w:val="19"/>
                <w:lang w:bidi="ar-SA"/>
              </w:rPr>
              <w:t>="True"</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="loginDP"&gt;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Image</w:t>
            </w:r>
            <w:r>
              <w:rPr>
                <w:rFonts w:ascii="Consolas" w:hAnsi="Consolas" w:cs="Consolas"/>
                <w:color w:val="FF0000"/>
                <w:sz w:val="19"/>
                <w:szCs w:val="19"/>
                <w:lang w:bidi="ar-SA"/>
              </w:rPr>
              <w:t xml:space="preserve"> DockPanel.Dock</w:t>
            </w:r>
            <w:r>
              <w:rPr>
                <w:rFonts w:ascii="Consolas" w:hAnsi="Consolas" w:cs="Consolas"/>
                <w:color w:val="0000FF"/>
                <w:sz w:val="19"/>
                <w:szCs w:val="19"/>
                <w:lang w:bidi="ar-SA"/>
              </w:rPr>
              <w:t>="Top"</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="schoolImage"</w:t>
            </w:r>
            <w:r>
              <w:rPr>
                <w:rFonts w:ascii="Consolas" w:hAnsi="Consolas" w:cs="Consolas"/>
                <w:sz w:val="19"/>
                <w:szCs w:val="19"/>
                <w:lang w:bidi="ar-SA"/>
              </w:rPr>
              <w:t xml:space="preserve"> </w:t>
            </w:r>
            <w:r>
              <w:rPr>
                <w:rFonts w:ascii="Consolas" w:hAnsi="Consolas" w:cs="Consolas"/>
                <w:color w:val="FF0000"/>
                <w:sz w:val="19"/>
                <w:szCs w:val="19"/>
                <w:lang w:bidi="ar-SA"/>
              </w:rPr>
              <w:t xml:space="preserve"> StretchDirection</w:t>
            </w:r>
            <w:r>
              <w:rPr>
                <w:rFonts w:ascii="Consolas" w:hAnsi="Consolas" w:cs="Consolas"/>
                <w:color w:val="0000FF"/>
                <w:sz w:val="19"/>
                <w:szCs w:val="19"/>
                <w:lang w:bidi="ar-SA"/>
              </w:rPr>
              <w:t>="Both"</w:t>
            </w:r>
            <w:r>
              <w:rPr>
                <w:rFonts w:ascii="Consolas" w:hAnsi="Consolas" w:cs="Consolas"/>
                <w:color w:val="FF0000"/>
                <w:sz w:val="19"/>
                <w:szCs w:val="19"/>
                <w:lang w:bidi="ar-SA"/>
              </w:rPr>
              <w:t xml:space="preserve"> Stretch</w:t>
            </w:r>
            <w:r>
              <w:rPr>
                <w:rFonts w:ascii="Consolas" w:hAnsi="Consolas" w:cs="Consolas"/>
                <w:color w:val="0000FF"/>
                <w:sz w:val="19"/>
                <w:szCs w:val="19"/>
                <w:lang w:bidi="ar-SA"/>
              </w:rPr>
              <w:t>="Uniform"</w:t>
            </w:r>
            <w:r>
              <w:rPr>
                <w:rFonts w:ascii="Consolas" w:hAnsi="Consolas" w:cs="Consolas"/>
                <w:color w:val="FF0000"/>
                <w:sz w:val="19"/>
                <w:szCs w:val="19"/>
                <w:lang w:bidi="ar-SA"/>
              </w:rPr>
              <w:t xml:space="preserve"> HorizontalAlignment</w:t>
            </w:r>
            <w:r>
              <w:rPr>
                <w:rFonts w:ascii="Consolas" w:hAnsi="Consolas" w:cs="Consolas"/>
                <w:color w:val="0000FF"/>
                <w:sz w:val="19"/>
                <w:szCs w:val="19"/>
                <w:lang w:bidi="ar-SA"/>
              </w:rPr>
              <w:t>="Stretch"</w:t>
            </w:r>
            <w:r>
              <w:rPr>
                <w:rFonts w:ascii="Consolas" w:hAnsi="Consolas" w:cs="Consolas"/>
                <w:color w:val="FF0000"/>
                <w:sz w:val="19"/>
                <w:szCs w:val="19"/>
                <w:lang w:bidi="ar-SA"/>
              </w:rPr>
              <w:t xml:space="preserve"> VerticalAlignment</w:t>
            </w:r>
            <w:r>
              <w:rPr>
                <w:rFonts w:ascii="Consolas" w:hAnsi="Consolas" w:cs="Consolas"/>
                <w:color w:val="0000FF"/>
                <w:sz w:val="19"/>
                <w:szCs w:val="19"/>
                <w:lang w:bidi="ar-SA"/>
              </w:rPr>
              <w:t>="Top"</w:t>
            </w:r>
            <w:r>
              <w:rPr>
                <w:rFonts w:ascii="Consolas" w:hAnsi="Consolas" w:cs="Consolas"/>
                <w:color w:val="FF0000"/>
                <w:sz w:val="19"/>
                <w:szCs w:val="19"/>
                <w:lang w:bidi="ar-SA"/>
              </w:rPr>
              <w:t xml:space="preserve"> Source</w:t>
            </w:r>
            <w:r>
              <w:rPr>
                <w:rFonts w:ascii="Consolas" w:hAnsi="Consolas" w:cs="Consolas"/>
                <w:color w:val="0000FF"/>
                <w:sz w:val="19"/>
                <w:szCs w:val="19"/>
                <w:lang w:bidi="ar-SA"/>
              </w:rPr>
              <w:t>="/MmmUI;component/Images/banner1.jpg"</w:t>
            </w:r>
            <w:r>
              <w:rPr>
                <w:rFonts w:ascii="Consolas" w:hAnsi="Consolas" w:cs="Consolas"/>
                <w:color w:val="FF0000"/>
                <w:sz w:val="19"/>
                <w:szCs w:val="19"/>
                <w:lang w:bidi="ar-SA"/>
              </w:rPr>
              <w:t xml:space="preserve"> Height</w:t>
            </w:r>
            <w:r>
              <w:rPr>
                <w:rFonts w:ascii="Consolas" w:hAnsi="Consolas" w:cs="Consolas"/>
                <w:color w:val="0000FF"/>
                <w:sz w:val="19"/>
                <w:szCs w:val="19"/>
                <w:lang w:bidi="ar-SA"/>
              </w:rPr>
              <w:t>="340"</w:t>
            </w:r>
            <w:r>
              <w:rPr>
                <w:rFonts w:ascii="Consolas" w:hAnsi="Consolas" w:cs="Consolas"/>
                <w:color w:val="FF0000"/>
                <w:sz w:val="19"/>
                <w:szCs w:val="19"/>
                <w:lang w:bidi="ar-SA"/>
              </w:rPr>
              <w:t xml:space="preserve"> Width</w:t>
            </w:r>
            <w:r>
              <w:rPr>
                <w:rFonts w:ascii="Consolas" w:hAnsi="Consolas" w:cs="Consolas"/>
                <w:color w:val="0000FF"/>
                <w:sz w:val="19"/>
                <w:szCs w:val="19"/>
                <w:lang w:bidi="ar-SA"/>
              </w:rPr>
              <w:t>="1000"/&gt;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UniformGrid</w:t>
            </w:r>
            <w:r>
              <w:rPr>
                <w:rFonts w:ascii="Consolas" w:hAnsi="Consolas" w:cs="Consolas"/>
                <w:color w:val="FF0000"/>
                <w:sz w:val="19"/>
                <w:szCs w:val="19"/>
                <w:lang w:bidi="ar-SA"/>
              </w:rPr>
              <w:t xml:space="preserve"> DockPanel.Dock</w:t>
            </w:r>
            <w:r>
              <w:rPr>
                <w:rFonts w:ascii="Consolas" w:hAnsi="Consolas" w:cs="Consolas"/>
                <w:color w:val="0000FF"/>
                <w:sz w:val="19"/>
                <w:szCs w:val="19"/>
                <w:lang w:bidi="ar-SA"/>
              </w:rPr>
              <w:t>="Bottom"</w:t>
            </w:r>
            <w:r>
              <w:rPr>
                <w:rFonts w:ascii="Consolas" w:hAnsi="Consolas" w:cs="Consolas"/>
                <w:color w:val="FF0000"/>
                <w:sz w:val="19"/>
                <w:szCs w:val="19"/>
                <w:lang w:bidi="ar-SA"/>
              </w:rPr>
              <w:t xml:space="preserve"> Columns</w:t>
            </w:r>
            <w:r>
              <w:rPr>
                <w:rFonts w:ascii="Consolas" w:hAnsi="Consolas" w:cs="Consolas"/>
                <w:color w:val="0000FF"/>
                <w:sz w:val="19"/>
                <w:szCs w:val="19"/>
                <w:lang w:bidi="ar-SA"/>
              </w:rPr>
              <w:t>="4"&gt;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sz w:val="19"/>
                <w:szCs w:val="19"/>
                <w:lang w:bidi="ar-SA"/>
              </w:rPr>
              <w:t xml:space="preserve"> </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labelStyle</w:t>
            </w:r>
            <w:r>
              <w:rPr>
                <w:rFonts w:ascii="Consolas" w:hAnsi="Consolas" w:cs="Consolas"/>
                <w:color w:val="0000FF"/>
                <w:sz w:val="19"/>
                <w:szCs w:val="19"/>
                <w:lang w:bidi="ar-SA"/>
              </w:rPr>
              <w:t>}" &gt;</w:t>
            </w:r>
            <w:r>
              <w:rPr>
                <w:rFonts w:ascii="Consolas" w:hAnsi="Consolas" w:cs="Consolas"/>
                <w:color w:val="A31515"/>
                <w:sz w:val="19"/>
                <w:szCs w:val="19"/>
                <w:lang w:bidi="ar-SA"/>
              </w:rPr>
              <w:t>User Name</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TextBox</w:t>
            </w:r>
            <w:r>
              <w:rPr>
                <w:rFonts w:ascii="Consolas" w:hAnsi="Consolas" w:cs="Consolas"/>
                <w:color w:val="FF0000"/>
                <w:sz w:val="19"/>
                <w:szCs w:val="19"/>
                <w:lang w:bidi="ar-SA"/>
              </w:rPr>
              <w:t xml:space="preserve"> Height</w:t>
            </w:r>
            <w:r>
              <w:rPr>
                <w:rFonts w:ascii="Consolas" w:hAnsi="Consolas" w:cs="Consolas"/>
                <w:color w:val="0000FF"/>
                <w:sz w:val="19"/>
                <w:szCs w:val="19"/>
                <w:lang w:bidi="ar-SA"/>
              </w:rPr>
              <w:t>="40"</w:t>
            </w:r>
            <w:r>
              <w:rPr>
                <w:rFonts w:ascii="Consolas" w:hAnsi="Consolas" w:cs="Consolas"/>
                <w:sz w:val="19"/>
                <w:szCs w:val="19"/>
                <w:lang w:bidi="ar-SA"/>
              </w:rPr>
              <w:t xml:space="preserve"> </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="userNameTxtbox"</w:t>
            </w:r>
            <w:r>
              <w:rPr>
                <w:rFonts w:ascii="Consolas" w:hAnsi="Consolas" w:cs="Consolas"/>
                <w:sz w:val="19"/>
                <w:szCs w:val="19"/>
                <w:lang w:bidi="ar-SA"/>
              </w:rPr>
              <w:t xml:space="preserve"> </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textboxStyle</w:t>
            </w:r>
            <w:r>
              <w:rPr>
                <w:rFonts w:ascii="Consolas" w:hAnsi="Consolas" w:cs="Consolas"/>
                <w:color w:val="0000FF"/>
                <w:sz w:val="19"/>
                <w:szCs w:val="19"/>
                <w:lang w:bidi="ar-SA"/>
              </w:rPr>
              <w:t>}" &gt;&lt;/</w:t>
            </w:r>
            <w:r>
              <w:rPr>
                <w:rFonts w:ascii="Consolas" w:hAnsi="Consolas" w:cs="Consolas"/>
                <w:color w:val="A31515"/>
                <w:sz w:val="19"/>
                <w:szCs w:val="19"/>
                <w:lang w:bidi="ar-SA"/>
              </w:rPr>
              <w:t>TextBox</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sz w:val="19"/>
                <w:szCs w:val="19"/>
                <w:lang w:bidi="ar-SA"/>
              </w:rPr>
              <w:t xml:space="preserve"> </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labelStyle</w:t>
            </w:r>
            <w:r>
              <w:rPr>
                <w:rFonts w:ascii="Consolas" w:hAnsi="Consolas" w:cs="Consolas"/>
                <w:color w:val="0000FF"/>
                <w:sz w:val="19"/>
                <w:szCs w:val="19"/>
                <w:lang w:bidi="ar-SA"/>
              </w:rPr>
              <w:t>}" &gt;</w:t>
            </w:r>
            <w:r>
              <w:rPr>
                <w:rFonts w:ascii="Consolas" w:hAnsi="Consolas" w:cs="Consolas"/>
                <w:color w:val="A31515"/>
                <w:sz w:val="19"/>
                <w:szCs w:val="19"/>
                <w:lang w:bidi="ar-SA"/>
              </w:rPr>
              <w:t>User Type</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ComboBox</w:t>
            </w:r>
            <w:r>
              <w:rPr>
                <w:rFonts w:ascii="Consolas" w:hAnsi="Consolas" w:cs="Consolas"/>
                <w:color w:val="FF0000"/>
                <w:sz w:val="19"/>
                <w:szCs w:val="19"/>
                <w:lang w:bidi="ar-SA"/>
              </w:rPr>
              <w:t xml:space="preserve"> Height</w:t>
            </w:r>
            <w:r>
              <w:rPr>
                <w:rFonts w:ascii="Consolas" w:hAnsi="Consolas" w:cs="Consolas"/>
                <w:color w:val="0000FF"/>
                <w:sz w:val="19"/>
                <w:szCs w:val="19"/>
                <w:lang w:bidi="ar-SA"/>
              </w:rPr>
              <w:t>="40"</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="userTypeCombobox"</w:t>
            </w:r>
            <w:r>
              <w:rPr>
                <w:rFonts w:ascii="Consolas" w:hAnsi="Consolas" w:cs="Consolas"/>
                <w:color w:val="FF0000"/>
                <w:sz w:val="19"/>
                <w:szCs w:val="19"/>
                <w:lang w:bidi="ar-SA"/>
              </w:rPr>
              <w:t xml:space="preserve"> IsEditable</w:t>
            </w:r>
            <w:r>
              <w:rPr>
                <w:rFonts w:ascii="Consolas" w:hAnsi="Consolas" w:cs="Consolas"/>
                <w:color w:val="0000FF"/>
                <w:sz w:val="19"/>
                <w:szCs w:val="19"/>
                <w:lang w:bidi="ar-SA"/>
              </w:rPr>
              <w:t>="True"</w:t>
            </w:r>
            <w:r>
              <w:rPr>
                <w:rFonts w:ascii="Consolas" w:hAnsi="Consolas" w:cs="Consolas"/>
                <w:color w:val="FF0000"/>
                <w:sz w:val="19"/>
                <w:szCs w:val="19"/>
                <w:lang w:bidi="ar-SA"/>
              </w:rPr>
              <w:t xml:space="preserve"> SelectedIndex</w:t>
            </w:r>
            <w:r>
              <w:rPr>
                <w:rFonts w:ascii="Consolas" w:hAnsi="Consolas" w:cs="Consolas"/>
                <w:color w:val="0000FF"/>
                <w:sz w:val="19"/>
                <w:szCs w:val="19"/>
                <w:lang w:bidi="ar-SA"/>
              </w:rPr>
              <w:t>="2"</w:t>
            </w:r>
            <w:r>
              <w:rPr>
                <w:rFonts w:ascii="Consolas" w:hAnsi="Consolas" w:cs="Consolas"/>
                <w:color w:val="FF0000"/>
                <w:sz w:val="19"/>
                <w:szCs w:val="19"/>
                <w:lang w:bidi="ar-SA"/>
              </w:rPr>
              <w:t xml:space="preserve"> VerticalContentAlignment</w:t>
            </w:r>
            <w:r>
              <w:rPr>
                <w:rFonts w:ascii="Consolas" w:hAnsi="Consolas" w:cs="Consolas"/>
                <w:color w:val="0000FF"/>
                <w:sz w:val="19"/>
                <w:szCs w:val="19"/>
                <w:lang w:bidi="ar-SA"/>
              </w:rPr>
              <w:t>="Center"</w:t>
            </w:r>
            <w:r>
              <w:rPr>
                <w:rFonts w:ascii="Consolas" w:hAnsi="Consolas" w:cs="Consolas"/>
                <w:color w:val="FF0000"/>
                <w:sz w:val="19"/>
                <w:szCs w:val="19"/>
                <w:lang w:bidi="ar-SA"/>
              </w:rPr>
              <w:t xml:space="preserve"> HorizontalContentAlignment</w:t>
            </w:r>
            <w:r>
              <w:rPr>
                <w:rFonts w:ascii="Consolas" w:hAnsi="Consolas" w:cs="Consolas"/>
                <w:color w:val="0000FF"/>
                <w:sz w:val="19"/>
                <w:szCs w:val="19"/>
                <w:lang w:bidi="ar-SA"/>
              </w:rPr>
              <w:t>="Left" &gt;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ComboBoxItem</w:t>
            </w:r>
            <w:r>
              <w:rPr>
                <w:rFonts w:ascii="Consolas" w:hAnsi="Consolas" w:cs="Consolas"/>
                <w:color w:val="0000FF"/>
                <w:sz w:val="19"/>
                <w:szCs w:val="19"/>
                <w:lang w:bidi="ar-SA"/>
              </w:rPr>
              <w:t>&gt;</w:t>
            </w:r>
            <w:r>
              <w:rPr>
                <w:rFonts w:ascii="Consolas" w:hAnsi="Consolas" w:cs="Consolas"/>
                <w:color w:val="A31515"/>
                <w:sz w:val="19"/>
                <w:szCs w:val="19"/>
                <w:lang w:bidi="ar-SA"/>
              </w:rPr>
              <w:t>Admin</w:t>
            </w:r>
            <w:r>
              <w:rPr>
                <w:rFonts w:ascii="Consolas" w:hAnsi="Consolas" w:cs="Consolas"/>
                <w:color w:val="0000FF"/>
                <w:sz w:val="19"/>
                <w:szCs w:val="19"/>
                <w:lang w:bidi="ar-SA"/>
              </w:rPr>
              <w:t>&lt;/</w:t>
            </w:r>
            <w:r>
              <w:rPr>
                <w:rFonts w:ascii="Consolas" w:hAnsi="Consolas" w:cs="Consolas"/>
                <w:color w:val="A31515"/>
                <w:sz w:val="19"/>
                <w:szCs w:val="19"/>
                <w:lang w:bidi="ar-SA"/>
              </w:rPr>
              <w:t>ComboBoxItem</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ComboBoxItem</w:t>
            </w:r>
            <w:r>
              <w:rPr>
                <w:rFonts w:ascii="Consolas" w:hAnsi="Consolas" w:cs="Consolas"/>
                <w:color w:val="0000FF"/>
                <w:sz w:val="19"/>
                <w:szCs w:val="19"/>
                <w:lang w:bidi="ar-SA"/>
              </w:rPr>
              <w:t>&gt;</w:t>
            </w:r>
            <w:r>
              <w:rPr>
                <w:rFonts w:ascii="Consolas" w:hAnsi="Consolas" w:cs="Consolas"/>
                <w:color w:val="A31515"/>
                <w:sz w:val="19"/>
                <w:szCs w:val="19"/>
                <w:lang w:bidi="ar-SA"/>
              </w:rPr>
              <w:t>Faculty</w:t>
            </w:r>
            <w:r>
              <w:rPr>
                <w:rFonts w:ascii="Consolas" w:hAnsi="Consolas" w:cs="Consolas"/>
                <w:color w:val="0000FF"/>
                <w:sz w:val="19"/>
                <w:szCs w:val="19"/>
                <w:lang w:bidi="ar-SA"/>
              </w:rPr>
              <w:t>&lt;/</w:t>
            </w:r>
            <w:r>
              <w:rPr>
                <w:rFonts w:ascii="Consolas" w:hAnsi="Consolas" w:cs="Consolas"/>
                <w:color w:val="A31515"/>
                <w:sz w:val="19"/>
                <w:szCs w:val="19"/>
                <w:lang w:bidi="ar-SA"/>
              </w:rPr>
              <w:t>ComboBoxItem</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ComboBoxItem</w:t>
            </w:r>
            <w:r>
              <w:rPr>
                <w:rFonts w:ascii="Consolas" w:hAnsi="Consolas" w:cs="Consolas"/>
                <w:color w:val="0000FF"/>
                <w:sz w:val="19"/>
                <w:szCs w:val="19"/>
                <w:lang w:bidi="ar-SA"/>
              </w:rPr>
              <w:t>&gt;</w:t>
            </w:r>
            <w:r>
              <w:rPr>
                <w:rFonts w:ascii="Consolas" w:hAnsi="Consolas" w:cs="Consolas"/>
                <w:color w:val="A31515"/>
                <w:sz w:val="19"/>
                <w:szCs w:val="19"/>
                <w:lang w:bidi="ar-SA"/>
              </w:rPr>
              <w:t>Stuff</w:t>
            </w:r>
            <w:r>
              <w:rPr>
                <w:rFonts w:ascii="Consolas" w:hAnsi="Consolas" w:cs="Consolas"/>
                <w:color w:val="0000FF"/>
                <w:sz w:val="19"/>
                <w:szCs w:val="19"/>
                <w:lang w:bidi="ar-SA"/>
              </w:rPr>
              <w:t>&lt;/</w:t>
            </w:r>
            <w:r>
              <w:rPr>
                <w:rFonts w:ascii="Consolas" w:hAnsi="Consolas" w:cs="Consolas"/>
                <w:color w:val="A31515"/>
                <w:sz w:val="19"/>
                <w:szCs w:val="19"/>
                <w:lang w:bidi="ar-SA"/>
              </w:rPr>
              <w:t>ComboBoxItem</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ComboBox</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sz w:val="19"/>
                <w:szCs w:val="19"/>
                <w:lang w:bidi="ar-SA"/>
              </w:rPr>
              <w:t xml:space="preserve"> </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labelStyle</w:t>
            </w:r>
            <w:r>
              <w:rPr>
                <w:rFonts w:ascii="Consolas" w:hAnsi="Consolas" w:cs="Consolas"/>
                <w:color w:val="0000FF"/>
                <w:sz w:val="19"/>
                <w:szCs w:val="19"/>
                <w:lang w:bidi="ar-SA"/>
              </w:rPr>
              <w:t>}"&gt;</w:t>
            </w:r>
            <w:r>
              <w:rPr>
                <w:rFonts w:ascii="Consolas" w:hAnsi="Consolas" w:cs="Consolas"/>
                <w:color w:val="A31515"/>
                <w:sz w:val="19"/>
                <w:szCs w:val="19"/>
                <w:lang w:bidi="ar-SA"/>
              </w:rPr>
              <w:t>Enter Password</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PasswordBox</w:t>
            </w:r>
            <w:r>
              <w:rPr>
                <w:rFonts w:ascii="Consolas" w:hAnsi="Consolas" w:cs="Consolas"/>
                <w:color w:val="FF0000"/>
                <w:sz w:val="19"/>
                <w:szCs w:val="19"/>
                <w:lang w:bidi="ar-SA"/>
              </w:rPr>
              <w:t xml:space="preserve"> Height</w:t>
            </w:r>
            <w:r>
              <w:rPr>
                <w:rFonts w:ascii="Consolas" w:hAnsi="Consolas" w:cs="Consolas"/>
                <w:color w:val="0000FF"/>
                <w:sz w:val="19"/>
                <w:szCs w:val="19"/>
                <w:lang w:bidi="ar-SA"/>
              </w:rPr>
              <w:t>="40"</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="passwordBox"</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passwordboxStyle</w:t>
            </w:r>
            <w:r>
              <w:rPr>
                <w:rFonts w:ascii="Consolas" w:hAnsi="Consolas" w:cs="Consolas"/>
                <w:color w:val="0000FF"/>
                <w:sz w:val="19"/>
                <w:szCs w:val="19"/>
                <w:lang w:bidi="ar-SA"/>
              </w:rPr>
              <w:t>}"&gt;&lt;/</w:t>
            </w:r>
            <w:r>
              <w:rPr>
                <w:rFonts w:ascii="Consolas" w:hAnsi="Consolas" w:cs="Consolas"/>
                <w:color w:val="A31515"/>
                <w:sz w:val="19"/>
                <w:szCs w:val="19"/>
                <w:lang w:bidi="ar-SA"/>
              </w:rPr>
              <w:t>PasswordBox</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Label</w:t>
            </w:r>
            <w:r>
              <w:rPr>
                <w:rFonts w:ascii="Consolas" w:hAnsi="Consolas" w:cs="Consolas"/>
                <w:color w:val="0000FF"/>
                <w:sz w:val="19"/>
                <w:szCs w:val="19"/>
                <w:lang w:bidi="ar-SA"/>
              </w:rPr>
              <w:t>&gt;&lt;/</w:t>
            </w:r>
            <w:r>
              <w:rPr>
                <w:rFonts w:ascii="Consolas" w:hAnsi="Consolas" w:cs="Consolas"/>
                <w:color w:val="A31515"/>
                <w:sz w:val="19"/>
                <w:szCs w:val="19"/>
                <w:lang w:bidi="ar-SA"/>
              </w:rPr>
              <w:t>Label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="resetBtn"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color w:val="FF0000"/>
                <w:sz w:val="19"/>
                <w:szCs w:val="19"/>
                <w:lang w:bidi="ar-SA"/>
              </w:rPr>
              <w:t xml:space="preserve"> Margin</w:t>
            </w:r>
            <w:r>
              <w:rPr>
                <w:rFonts w:ascii="Consolas" w:hAnsi="Consolas" w:cs="Consolas"/>
                <w:color w:val="0000FF"/>
                <w:sz w:val="19"/>
                <w:szCs w:val="19"/>
                <w:lang w:bidi="ar-SA"/>
              </w:rPr>
              <w:t>="2"&gt;</w:t>
            </w:r>
            <w:r>
              <w:rPr>
                <w:rFonts w:ascii="Consolas" w:hAnsi="Consolas" w:cs="Consolas"/>
                <w:color w:val="A31515"/>
                <w:sz w:val="19"/>
                <w:szCs w:val="19"/>
                <w:lang w:bidi="ar-SA"/>
              </w:rPr>
              <w:t>Reset</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FF0000"/>
                <w:sz w:val="19"/>
                <w:szCs w:val="19"/>
                <w:lang w:bidi="ar-SA"/>
              </w:rPr>
              <w:t xml:space="preserve"> Name</w:t>
            </w:r>
            <w:r>
              <w:rPr>
                <w:rFonts w:ascii="Consolas" w:hAnsi="Consolas" w:cs="Consolas"/>
                <w:color w:val="0000FF"/>
                <w:sz w:val="19"/>
                <w:szCs w:val="19"/>
                <w:lang w:bidi="ar-SA"/>
              </w:rPr>
              <w:t>="dologinBtn"</w:t>
            </w:r>
            <w:r>
              <w:rPr>
                <w:rFonts w:ascii="Consolas" w:hAnsi="Consolas" w:cs="Consolas"/>
                <w:color w:val="FF0000"/>
                <w:sz w:val="19"/>
                <w:szCs w:val="19"/>
                <w:lang w:bidi="ar-SA"/>
              </w:rPr>
              <w:t xml:space="preserve"> Style</w:t>
            </w:r>
            <w:r>
              <w:rPr>
                <w:rFonts w:ascii="Consolas" w:hAnsi="Consolas" w:cs="Consolas"/>
                <w:color w:val="0000FF"/>
                <w:sz w:val="19"/>
                <w:szCs w:val="19"/>
                <w:lang w:bidi="ar-SA"/>
              </w:rPr>
              <w:t>="{</w:t>
            </w:r>
            <w:r>
              <w:rPr>
                <w:rFonts w:ascii="Consolas" w:hAnsi="Consolas" w:cs="Consolas"/>
                <w:color w:val="A31515"/>
                <w:sz w:val="19"/>
                <w:szCs w:val="19"/>
                <w:lang w:bidi="ar-SA"/>
              </w:rPr>
              <w:t>StaticResource</w:t>
            </w:r>
            <w:r>
              <w:rPr>
                <w:rFonts w:ascii="Consolas" w:hAnsi="Consolas" w:cs="Consolas"/>
                <w:color w:val="FF0000"/>
                <w:sz w:val="19"/>
                <w:szCs w:val="19"/>
                <w:lang w:bidi="ar-SA"/>
              </w:rPr>
              <w:t xml:space="preserve"> MainBtnStyle</w:t>
            </w:r>
            <w:r>
              <w:rPr>
                <w:rFonts w:ascii="Consolas" w:hAnsi="Consolas" w:cs="Consolas"/>
                <w:color w:val="0000FF"/>
                <w:sz w:val="19"/>
                <w:szCs w:val="19"/>
                <w:lang w:bidi="ar-SA"/>
              </w:rPr>
              <w:t>}"</w:t>
            </w:r>
            <w:r>
              <w:rPr>
                <w:rFonts w:ascii="Consolas" w:hAnsi="Consolas" w:cs="Consolas"/>
                <w:color w:val="FF0000"/>
                <w:sz w:val="19"/>
                <w:szCs w:val="19"/>
                <w:lang w:bidi="ar-SA"/>
              </w:rPr>
              <w:t xml:space="preserve"> Margin</w:t>
            </w:r>
            <w:r>
              <w:rPr>
                <w:rFonts w:ascii="Consolas" w:hAnsi="Consolas" w:cs="Consolas"/>
                <w:color w:val="0000FF"/>
                <w:sz w:val="19"/>
                <w:szCs w:val="19"/>
                <w:lang w:bidi="ar-SA"/>
              </w:rPr>
              <w:t>="2"</w:t>
            </w:r>
            <w:r>
              <w:rPr>
                <w:rFonts w:ascii="Consolas" w:hAnsi="Consolas" w:cs="Consolas"/>
                <w:color w:val="FF0000"/>
                <w:sz w:val="19"/>
                <w:szCs w:val="19"/>
                <w:lang w:bidi="ar-SA"/>
              </w:rPr>
              <w:t xml:space="preserve"> Click</w:t>
            </w:r>
            <w:r>
              <w:rPr>
                <w:rFonts w:ascii="Consolas" w:hAnsi="Consolas" w:cs="Consolas"/>
                <w:color w:val="0000FF"/>
                <w:sz w:val="19"/>
                <w:szCs w:val="19"/>
                <w:lang w:bidi="ar-SA"/>
              </w:rPr>
              <w:t>="dologinBtn_Click"&gt;</w:t>
            </w:r>
            <w:r>
              <w:rPr>
                <w:rFonts w:ascii="Consolas" w:hAnsi="Consolas" w:cs="Consolas"/>
                <w:color w:val="A31515"/>
                <w:sz w:val="19"/>
                <w:szCs w:val="19"/>
                <w:lang w:bidi="ar-SA"/>
              </w:rPr>
              <w:t>Sign In</w:t>
            </w:r>
            <w:r>
              <w:rPr>
                <w:rFonts w:ascii="Consolas" w:hAnsi="Consolas" w:cs="Consolas"/>
                <w:color w:val="0000FF"/>
                <w:sz w:val="19"/>
                <w:szCs w:val="19"/>
                <w:lang w:bidi="ar-SA"/>
              </w:rPr>
              <w:t>&lt;/</w:t>
            </w:r>
            <w:r>
              <w:rPr>
                <w:rFonts w:ascii="Consolas" w:hAnsi="Consolas" w:cs="Consolas"/>
                <w:color w:val="A31515"/>
                <w:sz w:val="19"/>
                <w:szCs w:val="19"/>
                <w:lang w:bidi="ar-SA"/>
              </w:rPr>
              <w:t>Button</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UniformGrid</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DockPanel</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UniformGrid</w:t>
            </w:r>
            <w:r>
              <w:rPr>
                <w:rFonts w:ascii="Consolas" w:hAnsi="Consolas" w:cs="Consolas"/>
                <w:color w:val="0000FF"/>
                <w:sz w:val="19"/>
                <w:szCs w:val="19"/>
                <w:lang w:bidi="ar-SA"/>
              </w:rPr>
              <w:t>&gt;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8000"/>
                <w:sz w:val="19"/>
                <w:szCs w:val="19"/>
                <w:lang w:bidi="ar-SA"/>
              </w:rPr>
              <w:t>&lt;!--&lt;TabControl Name="controlsTab" DockPanel.Dock="Bottom" TabStripPlacement="Bottom" Background="#37000000" &gt;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 Name="homeTab" &gt;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&lt;Image &gt;&lt;/Image&gt;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 Name="loginTab"&gt;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&lt;UniformGrid Columns="2"&gt;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&lt;Label  &gt;User Name&lt;/Label&gt;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&lt;TextBox  Name="userNameTxtbox"  &gt;&lt;/TextBox&gt;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&lt;Label   &gt;User Type&lt;/Label&gt;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lastRenderedPageBreak/>
              <w:t xml:space="preserve">                    &lt;ComboBox Name="userTypeCombobox" &gt;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&lt;ComboBoxItem&gt;User&lt;/ComboBoxItem&gt;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&lt;ComboBoxItem&gt;Manager&lt;/ComboBoxItem&gt;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&lt;ComboBoxItem&gt;Owner&lt;/ComboBoxItem&gt;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&lt;/ComboBox&gt;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&lt;Label  &gt;Enter Password&lt;/Label&gt;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&lt;PasswordBox Name="passwordBox"  Margin="10"  Height="60" VerticalContentAlignment="Center"&gt;&lt;/PasswordBox&gt;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Name="dologoutBtn" IsEnabled="False" Margin="10"   &gt;Sign Out&lt;/Button&gt;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Name="dologinBtn" Margin="10" &gt;Sign In&lt;/Button&gt;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&lt;/UniformGrid&gt;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 Name="empTab"&gt;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&lt;UniformGrid&gt;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Name="addEmployeeBtn" Content="Add Employee"    &gt;&lt;/Button&gt;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Name="viewEmployeeBtn"   &gt;View Employee&lt;/Button&gt;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Name="editEmployeeBtn"   &gt;Edit Employee&lt;/Button&gt;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Name="closeEmpBtn"   &gt;Close&lt;/Button&gt;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&lt;/UniformGrid&gt;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 Name="StudentssTab"&gt;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&lt;UniformGrid&gt;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Name="addStudentssBtn"    &gt;Add Studentss&lt;/Button&gt;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Name="viewStudentssBtn"    &gt;View Studentss&lt;/Button&gt;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Name="editStudentssBtn"    &gt;Edit Studentss&lt;/Button&gt;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Name="closeStudentssBtn"  &gt;Close&lt;/Button&gt;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&lt;/UniformGrid&gt;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 Name="clientsTab"&gt;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&lt;UniformGrid&gt;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Name="addClientsBtn"   &gt;Add Clients&lt;/Button&gt;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Name="viewClientsBtn"   &gt;View Clients&lt;/Button&gt;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Name="editClientsBtn"   &gt;Edit Clients&lt;/Button&gt;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&lt;Button Name="closeClientsBtn"  &gt;Close&lt;/Button&gt;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&lt;/UniformGrid&gt;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&lt;/TabItem&gt;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8000"/>
                <w:sz w:val="19"/>
                <w:szCs w:val="19"/>
                <w:lang w:bidi="ar-SA"/>
              </w:rPr>
              <w:t xml:space="preserve">        &lt;/TabControl&gt;--&gt;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A31515"/>
                <w:sz w:val="19"/>
                <w:szCs w:val="19"/>
                <w:lang w:bidi="ar-SA"/>
              </w:rPr>
              <w:t xml:space="preserve">    </w:t>
            </w:r>
            <w:r>
              <w:rPr>
                <w:rFonts w:ascii="Consolas" w:hAnsi="Consolas" w:cs="Consolas"/>
                <w:color w:val="0000FF"/>
                <w:sz w:val="19"/>
                <w:szCs w:val="19"/>
                <w:lang w:bidi="ar-SA"/>
              </w:rPr>
              <w:t>&lt;/</w:t>
            </w:r>
            <w:r>
              <w:rPr>
                <w:rFonts w:ascii="Consolas" w:hAnsi="Consolas" w:cs="Consolas"/>
                <w:color w:val="A31515"/>
                <w:sz w:val="19"/>
                <w:szCs w:val="19"/>
                <w:lang w:bidi="ar-SA"/>
              </w:rPr>
              <w:t>DockPanel</w:t>
            </w:r>
            <w:r>
              <w:rPr>
                <w:rFonts w:ascii="Consolas" w:hAnsi="Consolas" w:cs="Consolas"/>
                <w:color w:val="0000FF"/>
                <w:sz w:val="19"/>
                <w:szCs w:val="19"/>
                <w:lang w:bidi="ar-SA"/>
              </w:rPr>
              <w:t>&gt;</w:t>
            </w:r>
          </w:p>
          <w:p w:rsidR="00612B40" w:rsidRP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&lt;/</w:t>
            </w:r>
            <w:r>
              <w:rPr>
                <w:rFonts w:ascii="Consolas" w:hAnsi="Consolas" w:cs="Consolas"/>
                <w:color w:val="A31515"/>
                <w:sz w:val="19"/>
                <w:szCs w:val="19"/>
                <w:lang w:bidi="ar-SA"/>
              </w:rPr>
              <w:t>Window</w:t>
            </w:r>
            <w:r>
              <w:rPr>
                <w:rFonts w:ascii="Consolas" w:hAnsi="Consolas" w:cs="Consolas"/>
                <w:color w:val="0000FF"/>
                <w:sz w:val="19"/>
                <w:szCs w:val="19"/>
                <w:lang w:bidi="ar-SA"/>
              </w:rPr>
              <w:t>&gt;</w:t>
            </w:r>
          </w:p>
        </w:tc>
      </w:tr>
      <w:tr w:rsidR="00612B40" w:rsidTr="00612B40">
        <w:tc>
          <w:tcPr>
            <w:tcW w:w="9576" w:type="dxa"/>
          </w:tcPr>
          <w:p w:rsidR="00612B40" w:rsidRDefault="00612B40" w:rsidP="00612B40">
            <w:r>
              <w:rPr>
                <w:rFonts w:ascii="Consolas" w:hAnsi="Consolas" w:cs="Consolas"/>
                <w:color w:val="008000"/>
                <w:sz w:val="19"/>
                <w:szCs w:val="19"/>
                <w:lang w:bidi="ar-SA"/>
              </w:rPr>
              <w:lastRenderedPageBreak/>
              <w:t>MainWindow.xaml.cs</w:t>
            </w:r>
          </w:p>
        </w:tc>
      </w:tr>
      <w:tr w:rsidR="00612B40" w:rsidTr="00612B40">
        <w:tc>
          <w:tcPr>
            <w:tcW w:w="9576" w:type="dxa"/>
          </w:tcPr>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System.Collections.Generic;</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System.Linq;</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System.Text;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System.Windows;</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System.Windows.Controls;</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System.Windows.Data;</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System.Windows.Documents;</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System.Windows.Input;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System.Windows.Media;</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System.Windows.Media.Imaging;</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System.Windows.Navigation;</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t>using</w:t>
            </w:r>
            <w:r>
              <w:rPr>
                <w:rFonts w:ascii="Consolas" w:hAnsi="Consolas" w:cs="Consolas"/>
                <w:sz w:val="19"/>
                <w:szCs w:val="19"/>
                <w:lang w:bidi="ar-SA"/>
              </w:rPr>
              <w:t xml:space="preserve"> System.Windows.Shapes;</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color w:val="0000FF"/>
                <w:sz w:val="19"/>
                <w:szCs w:val="19"/>
                <w:lang w:bidi="ar-SA"/>
              </w:rPr>
              <w:lastRenderedPageBreak/>
              <w:t>namespace</w:t>
            </w:r>
            <w:r>
              <w:rPr>
                <w:rFonts w:ascii="Consolas" w:hAnsi="Consolas" w:cs="Consolas"/>
                <w:sz w:val="19"/>
                <w:szCs w:val="19"/>
                <w:lang w:bidi="ar-SA"/>
              </w:rPr>
              <w:t xml:space="preserve"> SMSUI</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808080"/>
                <w:sz w:val="19"/>
                <w:szCs w:val="19"/>
                <w:lang w:bidi="ar-SA"/>
              </w:rPr>
              <w:t>///</w:t>
            </w:r>
            <w:r>
              <w:rPr>
                <w:rFonts w:ascii="Consolas" w:hAnsi="Consolas" w:cs="Consolas"/>
                <w:color w:val="008000"/>
                <w:sz w:val="19"/>
                <w:szCs w:val="19"/>
                <w:lang w:bidi="ar-SA"/>
              </w:rPr>
              <w:t xml:space="preserve"> </w:t>
            </w:r>
            <w:r>
              <w:rPr>
                <w:rFonts w:ascii="Consolas" w:hAnsi="Consolas" w:cs="Consolas"/>
                <w:color w:val="808080"/>
                <w:sz w:val="19"/>
                <w:szCs w:val="19"/>
                <w:lang w:bidi="ar-SA"/>
              </w:rPr>
              <w:t>&lt;summary&gt;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808080"/>
                <w:sz w:val="19"/>
                <w:szCs w:val="19"/>
                <w:lang w:bidi="ar-SA"/>
              </w:rPr>
              <w:t>///</w:t>
            </w:r>
            <w:r>
              <w:rPr>
                <w:rFonts w:ascii="Consolas" w:hAnsi="Consolas" w:cs="Consolas"/>
                <w:color w:val="008000"/>
                <w:sz w:val="19"/>
                <w:szCs w:val="19"/>
                <w:lang w:bidi="ar-SA"/>
              </w:rPr>
              <w:t xml:space="preserve"> Interaction logic for MainWindow.xaml</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808080"/>
                <w:sz w:val="19"/>
                <w:szCs w:val="19"/>
                <w:lang w:bidi="ar-SA"/>
              </w:rPr>
              <w:t>///</w:t>
            </w:r>
            <w:r>
              <w:rPr>
                <w:rFonts w:ascii="Consolas" w:hAnsi="Consolas" w:cs="Consolas"/>
                <w:color w:val="008000"/>
                <w:sz w:val="19"/>
                <w:szCs w:val="19"/>
                <w:lang w:bidi="ar-SA"/>
              </w:rPr>
              <w:t xml:space="preserve"> </w:t>
            </w:r>
            <w:r>
              <w:rPr>
                <w:rFonts w:ascii="Consolas" w:hAnsi="Consolas" w:cs="Consolas"/>
                <w:color w:val="808080"/>
                <w:sz w:val="19"/>
                <w:szCs w:val="19"/>
                <w:lang w:bidi="ar-SA"/>
              </w:rPr>
              <w:t>&lt;/summary&gt;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public</w:t>
            </w:r>
            <w:r>
              <w:rPr>
                <w:rFonts w:ascii="Consolas" w:hAnsi="Consolas" w:cs="Consolas"/>
                <w:sz w:val="19"/>
                <w:szCs w:val="19"/>
                <w:lang w:bidi="ar-SA"/>
              </w:rPr>
              <w:t xml:space="preserve"> </w:t>
            </w:r>
            <w:r>
              <w:rPr>
                <w:rFonts w:ascii="Consolas" w:hAnsi="Consolas" w:cs="Consolas"/>
                <w:color w:val="0000FF"/>
                <w:sz w:val="19"/>
                <w:szCs w:val="19"/>
                <w:lang w:bidi="ar-SA"/>
              </w:rPr>
              <w:t>partial</w:t>
            </w:r>
            <w:r>
              <w:rPr>
                <w:rFonts w:ascii="Consolas" w:hAnsi="Consolas" w:cs="Consolas"/>
                <w:sz w:val="19"/>
                <w:szCs w:val="19"/>
                <w:lang w:bidi="ar-SA"/>
              </w:rPr>
              <w:t xml:space="preserve"> </w:t>
            </w:r>
            <w:r>
              <w:rPr>
                <w:rFonts w:ascii="Consolas" w:hAnsi="Consolas" w:cs="Consolas"/>
                <w:color w:val="0000FF"/>
                <w:sz w:val="19"/>
                <w:szCs w:val="19"/>
                <w:lang w:bidi="ar-SA"/>
              </w:rPr>
              <w:t>class</w:t>
            </w:r>
            <w:r>
              <w:rPr>
                <w:rFonts w:ascii="Consolas" w:hAnsi="Consolas" w:cs="Consolas"/>
                <w:sz w:val="19"/>
                <w:szCs w:val="19"/>
                <w:lang w:bidi="ar-SA"/>
              </w:rPr>
              <w:t xml:space="preserve"> </w:t>
            </w:r>
            <w:r>
              <w:rPr>
                <w:rFonts w:ascii="Consolas" w:hAnsi="Consolas" w:cs="Consolas"/>
                <w:color w:val="2B91AF"/>
                <w:sz w:val="19"/>
                <w:szCs w:val="19"/>
                <w:lang w:bidi="ar-SA"/>
              </w:rPr>
              <w:t>MainWindow</w:t>
            </w:r>
            <w:r>
              <w:rPr>
                <w:rFonts w:ascii="Consolas" w:hAnsi="Consolas" w:cs="Consolas"/>
                <w:sz w:val="19"/>
                <w:szCs w:val="19"/>
                <w:lang w:bidi="ar-SA"/>
              </w:rPr>
              <w:t xml:space="preserve"> : </w:t>
            </w:r>
            <w:r>
              <w:rPr>
                <w:rFonts w:ascii="Consolas" w:hAnsi="Consolas" w:cs="Consolas"/>
                <w:color w:val="2B91AF"/>
                <w:sz w:val="19"/>
                <w:szCs w:val="19"/>
                <w:lang w:bidi="ar-SA"/>
              </w:rPr>
              <w:t>Window</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public</w:t>
            </w:r>
            <w:r>
              <w:rPr>
                <w:rFonts w:ascii="Consolas" w:hAnsi="Consolas" w:cs="Consolas"/>
                <w:sz w:val="19"/>
                <w:szCs w:val="19"/>
                <w:lang w:bidi="ar-SA"/>
              </w:rPr>
              <w:t xml:space="preserve"> MainWindow()</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InitializeComponent();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TeacherBtn_Click(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SMSUI.</w:t>
            </w:r>
            <w:r>
              <w:rPr>
                <w:rFonts w:ascii="Consolas" w:hAnsi="Consolas" w:cs="Consolas"/>
                <w:color w:val="2B91AF"/>
                <w:sz w:val="19"/>
                <w:szCs w:val="19"/>
                <w:lang w:bidi="ar-SA"/>
              </w:rPr>
              <w:t>Teacher</w:t>
            </w:r>
            <w:r>
              <w:rPr>
                <w:rFonts w:ascii="Consolas" w:hAnsi="Consolas" w:cs="Consolas"/>
                <w:sz w:val="19"/>
                <w:szCs w:val="19"/>
                <w:lang w:bidi="ar-SA"/>
              </w:rPr>
              <w:t xml:space="preserve"> Teacherobj = </w:t>
            </w:r>
            <w:r>
              <w:rPr>
                <w:rFonts w:ascii="Consolas" w:hAnsi="Consolas" w:cs="Consolas"/>
                <w:color w:val="0000FF"/>
                <w:sz w:val="19"/>
                <w:szCs w:val="19"/>
                <w:lang w:bidi="ar-SA"/>
              </w:rPr>
              <w:t>new</w:t>
            </w:r>
            <w:r>
              <w:rPr>
                <w:rFonts w:ascii="Consolas" w:hAnsi="Consolas" w:cs="Consolas"/>
                <w:sz w:val="19"/>
                <w:szCs w:val="19"/>
                <w:lang w:bidi="ar-SA"/>
              </w:rPr>
              <w:t xml:space="preserve"> SMSUI.</w:t>
            </w:r>
            <w:r>
              <w:rPr>
                <w:rFonts w:ascii="Consolas" w:hAnsi="Consolas" w:cs="Consolas"/>
                <w:color w:val="2B91AF"/>
                <w:sz w:val="19"/>
                <w:szCs w:val="19"/>
                <w:lang w:bidi="ar-SA"/>
              </w:rPr>
              <w:t>Teacher</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mainUniGrid.Children.Clear();</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mainUniGrid.Children.Add(Teacherobj);</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StudentsBtn_Click(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SMSUI.</w:t>
            </w:r>
            <w:r>
              <w:rPr>
                <w:rFonts w:ascii="Consolas" w:hAnsi="Consolas" w:cs="Consolas"/>
                <w:color w:val="2B91AF"/>
                <w:sz w:val="19"/>
                <w:szCs w:val="19"/>
                <w:lang w:bidi="ar-SA"/>
              </w:rPr>
              <w:t>Student</w:t>
            </w:r>
            <w:r>
              <w:rPr>
                <w:rFonts w:ascii="Consolas" w:hAnsi="Consolas" w:cs="Consolas"/>
                <w:sz w:val="19"/>
                <w:szCs w:val="19"/>
                <w:lang w:bidi="ar-SA"/>
              </w:rPr>
              <w:t xml:space="preserve"> Studentobj = </w:t>
            </w:r>
            <w:r>
              <w:rPr>
                <w:rFonts w:ascii="Consolas" w:hAnsi="Consolas" w:cs="Consolas"/>
                <w:color w:val="0000FF"/>
                <w:sz w:val="19"/>
                <w:szCs w:val="19"/>
                <w:lang w:bidi="ar-SA"/>
              </w:rPr>
              <w:t>new</w:t>
            </w:r>
            <w:r>
              <w:rPr>
                <w:rFonts w:ascii="Consolas" w:hAnsi="Consolas" w:cs="Consolas"/>
                <w:sz w:val="19"/>
                <w:szCs w:val="19"/>
                <w:lang w:bidi="ar-SA"/>
              </w:rPr>
              <w:t xml:space="preserve"> SMSUI.</w:t>
            </w:r>
            <w:r>
              <w:rPr>
                <w:rFonts w:ascii="Consolas" w:hAnsi="Consolas" w:cs="Consolas"/>
                <w:color w:val="2B91AF"/>
                <w:sz w:val="19"/>
                <w:szCs w:val="19"/>
                <w:lang w:bidi="ar-SA"/>
              </w:rPr>
              <w:t>Student</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mainUniGrid.Children.Clear();</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mainUniGrid.Children.Add(Studentobj);</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Attendance_Click(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SMSUI.</w:t>
            </w:r>
            <w:r>
              <w:rPr>
                <w:rFonts w:ascii="Consolas" w:hAnsi="Consolas" w:cs="Consolas"/>
                <w:color w:val="2B91AF"/>
                <w:sz w:val="19"/>
                <w:szCs w:val="19"/>
                <w:lang w:bidi="ar-SA"/>
              </w:rPr>
              <w:t>Attendance</w:t>
            </w:r>
            <w:r>
              <w:rPr>
                <w:rFonts w:ascii="Consolas" w:hAnsi="Consolas" w:cs="Consolas"/>
                <w:sz w:val="19"/>
                <w:szCs w:val="19"/>
                <w:lang w:bidi="ar-SA"/>
              </w:rPr>
              <w:t xml:space="preserve"> Attendanceobj = </w:t>
            </w:r>
            <w:r>
              <w:rPr>
                <w:rFonts w:ascii="Consolas" w:hAnsi="Consolas" w:cs="Consolas"/>
                <w:color w:val="0000FF"/>
                <w:sz w:val="19"/>
                <w:szCs w:val="19"/>
                <w:lang w:bidi="ar-SA"/>
              </w:rPr>
              <w:t>new</w:t>
            </w:r>
            <w:r>
              <w:rPr>
                <w:rFonts w:ascii="Consolas" w:hAnsi="Consolas" w:cs="Consolas"/>
                <w:sz w:val="19"/>
                <w:szCs w:val="19"/>
                <w:lang w:bidi="ar-SA"/>
              </w:rPr>
              <w:t xml:space="preserve"> SMSUI.</w:t>
            </w:r>
            <w:r>
              <w:rPr>
                <w:rFonts w:ascii="Consolas" w:hAnsi="Consolas" w:cs="Consolas"/>
                <w:color w:val="2B91AF"/>
                <w:sz w:val="19"/>
                <w:szCs w:val="19"/>
                <w:lang w:bidi="ar-SA"/>
              </w:rPr>
              <w:t>Attendance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mainUniGrid.Children.Clear();</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mainUniGrid.Children.Add(Attendanceobj);</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admissionBtn_Click(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SMSUI.</w:t>
            </w:r>
            <w:r>
              <w:rPr>
                <w:rFonts w:ascii="Consolas" w:hAnsi="Consolas" w:cs="Consolas"/>
                <w:color w:val="2B91AF"/>
                <w:sz w:val="19"/>
                <w:szCs w:val="19"/>
                <w:lang w:bidi="ar-SA"/>
              </w:rPr>
              <w:t>AdmissionForm</w:t>
            </w:r>
            <w:r>
              <w:rPr>
                <w:rFonts w:ascii="Consolas" w:hAnsi="Consolas" w:cs="Consolas"/>
                <w:sz w:val="19"/>
                <w:szCs w:val="19"/>
                <w:lang w:bidi="ar-SA"/>
              </w:rPr>
              <w:t xml:space="preserve"> AdmissionFormobj = </w:t>
            </w:r>
            <w:r>
              <w:rPr>
                <w:rFonts w:ascii="Consolas" w:hAnsi="Consolas" w:cs="Consolas"/>
                <w:color w:val="0000FF"/>
                <w:sz w:val="19"/>
                <w:szCs w:val="19"/>
                <w:lang w:bidi="ar-SA"/>
              </w:rPr>
              <w:t>new</w:t>
            </w:r>
            <w:r>
              <w:rPr>
                <w:rFonts w:ascii="Consolas" w:hAnsi="Consolas" w:cs="Consolas"/>
                <w:sz w:val="19"/>
                <w:szCs w:val="19"/>
                <w:lang w:bidi="ar-SA"/>
              </w:rPr>
              <w:t xml:space="preserve"> SMSUI.</w:t>
            </w:r>
            <w:r>
              <w:rPr>
                <w:rFonts w:ascii="Consolas" w:hAnsi="Consolas" w:cs="Consolas"/>
                <w:color w:val="2B91AF"/>
                <w:sz w:val="19"/>
                <w:szCs w:val="19"/>
                <w:lang w:bidi="ar-SA"/>
              </w:rPr>
              <w:t>AdmissionForm</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mainUniGrid.Children.Clear();</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mainUniGrid.Children.Add(AdmissionFormobj);</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settingsBtn_Click(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SMSUI.</w:t>
            </w:r>
            <w:r>
              <w:rPr>
                <w:rFonts w:ascii="Consolas" w:hAnsi="Consolas" w:cs="Consolas"/>
                <w:color w:val="2B91AF"/>
                <w:sz w:val="19"/>
                <w:szCs w:val="19"/>
                <w:lang w:bidi="ar-SA"/>
              </w:rPr>
              <w:t>Settings</w:t>
            </w:r>
            <w:r>
              <w:rPr>
                <w:rFonts w:ascii="Consolas" w:hAnsi="Consolas" w:cs="Consolas"/>
                <w:sz w:val="19"/>
                <w:szCs w:val="19"/>
                <w:lang w:bidi="ar-SA"/>
              </w:rPr>
              <w:t xml:space="preserve"> Settingsobj = </w:t>
            </w:r>
            <w:r>
              <w:rPr>
                <w:rFonts w:ascii="Consolas" w:hAnsi="Consolas" w:cs="Consolas"/>
                <w:color w:val="0000FF"/>
                <w:sz w:val="19"/>
                <w:szCs w:val="19"/>
                <w:lang w:bidi="ar-SA"/>
              </w:rPr>
              <w:t>new</w:t>
            </w:r>
            <w:r>
              <w:rPr>
                <w:rFonts w:ascii="Consolas" w:hAnsi="Consolas" w:cs="Consolas"/>
                <w:sz w:val="19"/>
                <w:szCs w:val="19"/>
                <w:lang w:bidi="ar-SA"/>
              </w:rPr>
              <w:t xml:space="preserve"> SMSUI.</w:t>
            </w:r>
            <w:r>
              <w:rPr>
                <w:rFonts w:ascii="Consolas" w:hAnsi="Consolas" w:cs="Consolas"/>
                <w:color w:val="2B91AF"/>
                <w:sz w:val="19"/>
                <w:szCs w:val="19"/>
                <w:lang w:bidi="ar-SA"/>
              </w:rPr>
              <w:t>Settings</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mainUniGrid.Children.Clear();</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mainUniGrid.Children.Add(Settingsobj);</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lastRenderedPageBreak/>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helpBtn_Click(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SMSUI.</w:t>
            </w:r>
            <w:r>
              <w:rPr>
                <w:rFonts w:ascii="Consolas" w:hAnsi="Consolas" w:cs="Consolas"/>
                <w:color w:val="2B91AF"/>
                <w:sz w:val="19"/>
                <w:szCs w:val="19"/>
                <w:lang w:bidi="ar-SA"/>
              </w:rPr>
              <w:t>Help</w:t>
            </w:r>
            <w:r>
              <w:rPr>
                <w:rFonts w:ascii="Consolas" w:hAnsi="Consolas" w:cs="Consolas"/>
                <w:sz w:val="19"/>
                <w:szCs w:val="19"/>
                <w:lang w:bidi="ar-SA"/>
              </w:rPr>
              <w:t xml:space="preserve"> Helpobj = </w:t>
            </w:r>
            <w:r>
              <w:rPr>
                <w:rFonts w:ascii="Consolas" w:hAnsi="Consolas" w:cs="Consolas"/>
                <w:color w:val="0000FF"/>
                <w:sz w:val="19"/>
                <w:szCs w:val="19"/>
                <w:lang w:bidi="ar-SA"/>
              </w:rPr>
              <w:t>new</w:t>
            </w:r>
            <w:r>
              <w:rPr>
                <w:rFonts w:ascii="Consolas" w:hAnsi="Consolas" w:cs="Consolas"/>
                <w:sz w:val="19"/>
                <w:szCs w:val="19"/>
                <w:lang w:bidi="ar-SA"/>
              </w:rPr>
              <w:t xml:space="preserve"> SMSUI.</w:t>
            </w:r>
            <w:r>
              <w:rPr>
                <w:rFonts w:ascii="Consolas" w:hAnsi="Consolas" w:cs="Consolas"/>
                <w:color w:val="2B91AF"/>
                <w:sz w:val="19"/>
                <w:szCs w:val="19"/>
                <w:lang w:bidi="ar-SA"/>
              </w:rPr>
              <w:t>Help</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mainUniGrid.Children.Clear();</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mainUniGrid.Children.Add(Helpobj);</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closeBtn_Click(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this</w:t>
            </w:r>
            <w:r>
              <w:rPr>
                <w:rFonts w:ascii="Consolas" w:hAnsi="Consolas" w:cs="Consolas"/>
                <w:sz w:val="19"/>
                <w:szCs w:val="19"/>
                <w:lang w:bidi="ar-SA"/>
              </w:rPr>
              <w:t>.Close();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noticeBtn_Click(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SMSUI.</w:t>
            </w:r>
            <w:r>
              <w:rPr>
                <w:rFonts w:ascii="Consolas" w:hAnsi="Consolas" w:cs="Consolas"/>
                <w:color w:val="2B91AF"/>
                <w:sz w:val="19"/>
                <w:szCs w:val="19"/>
                <w:lang w:bidi="ar-SA"/>
              </w:rPr>
              <w:t>Notice</w:t>
            </w:r>
            <w:r>
              <w:rPr>
                <w:rFonts w:ascii="Consolas" w:hAnsi="Consolas" w:cs="Consolas"/>
                <w:sz w:val="19"/>
                <w:szCs w:val="19"/>
                <w:lang w:bidi="ar-SA"/>
              </w:rPr>
              <w:t xml:space="preserve"> Noticeobj = </w:t>
            </w:r>
            <w:r>
              <w:rPr>
                <w:rFonts w:ascii="Consolas" w:hAnsi="Consolas" w:cs="Consolas"/>
                <w:color w:val="0000FF"/>
                <w:sz w:val="19"/>
                <w:szCs w:val="19"/>
                <w:lang w:bidi="ar-SA"/>
              </w:rPr>
              <w:t>new</w:t>
            </w:r>
            <w:r>
              <w:rPr>
                <w:rFonts w:ascii="Consolas" w:hAnsi="Consolas" w:cs="Consolas"/>
                <w:sz w:val="19"/>
                <w:szCs w:val="19"/>
                <w:lang w:bidi="ar-SA"/>
              </w:rPr>
              <w:t xml:space="preserve"> SMSUI.</w:t>
            </w:r>
            <w:r>
              <w:rPr>
                <w:rFonts w:ascii="Consolas" w:hAnsi="Consolas" w:cs="Consolas"/>
                <w:color w:val="2B91AF"/>
                <w:sz w:val="19"/>
                <w:szCs w:val="19"/>
                <w:lang w:bidi="ar-SA"/>
              </w:rPr>
              <w:t>Notice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mainUniGrid.Children.Clear();</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mainUniGrid.Children.Add(Noticeobj);</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dologinBtn_Click(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if</w:t>
            </w:r>
            <w:r>
              <w:rPr>
                <w:rFonts w:ascii="Consolas" w:hAnsi="Consolas" w:cs="Consolas"/>
                <w:sz w:val="19"/>
                <w:szCs w:val="19"/>
                <w:lang w:bidi="ar-SA"/>
              </w:rPr>
              <w:t xml:space="preserve"> (userNameTxtbox.Text.Equals(</w:t>
            </w:r>
            <w:r>
              <w:rPr>
                <w:rFonts w:ascii="Consolas" w:hAnsi="Consolas" w:cs="Consolas"/>
                <w:color w:val="A31515"/>
                <w:sz w:val="19"/>
                <w:szCs w:val="19"/>
                <w:lang w:bidi="ar-SA"/>
              </w:rPr>
              <w:t>"1"</w:t>
            </w:r>
            <w:r>
              <w:rPr>
                <w:rFonts w:ascii="Consolas" w:hAnsi="Consolas" w:cs="Consolas"/>
                <w:sz w:val="19"/>
                <w:szCs w:val="19"/>
                <w:lang w:bidi="ar-SA"/>
              </w:rPr>
              <w:t>) &amp;&amp; userNameTxtbox.Text.Equals(</w:t>
            </w:r>
            <w:r>
              <w:rPr>
                <w:rFonts w:ascii="Consolas" w:hAnsi="Consolas" w:cs="Consolas"/>
                <w:color w:val="A31515"/>
                <w:sz w:val="19"/>
                <w:szCs w:val="19"/>
                <w:lang w:bidi="ar-SA"/>
              </w:rPr>
              <w:t>"1"</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TeacherBtn.IsEnabled = </w:t>
            </w:r>
            <w:r>
              <w:rPr>
                <w:rFonts w:ascii="Consolas" w:hAnsi="Consolas" w:cs="Consolas"/>
                <w:color w:val="0000FF"/>
                <w:sz w:val="19"/>
                <w:szCs w:val="19"/>
                <w:lang w:bidi="ar-SA"/>
              </w:rPr>
              <w:t>true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StudentsBtn.IsEnabled = </w:t>
            </w:r>
            <w:r>
              <w:rPr>
                <w:rFonts w:ascii="Consolas" w:hAnsi="Consolas" w:cs="Consolas"/>
                <w:color w:val="0000FF"/>
                <w:sz w:val="19"/>
                <w:szCs w:val="19"/>
                <w:lang w:bidi="ar-SA"/>
              </w:rPr>
              <w:t>true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admissionBtn.IsEnabled = </w:t>
            </w:r>
            <w:r>
              <w:rPr>
                <w:rFonts w:ascii="Consolas" w:hAnsi="Consolas" w:cs="Consolas"/>
                <w:color w:val="0000FF"/>
                <w:sz w:val="19"/>
                <w:szCs w:val="19"/>
                <w:lang w:bidi="ar-SA"/>
              </w:rPr>
              <w:t>true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AttendanceBtn.IsEnabled = </w:t>
            </w:r>
            <w:r>
              <w:rPr>
                <w:rFonts w:ascii="Consolas" w:hAnsi="Consolas" w:cs="Consolas"/>
                <w:color w:val="0000FF"/>
                <w:sz w:val="19"/>
                <w:szCs w:val="19"/>
                <w:lang w:bidi="ar-SA"/>
              </w:rPr>
              <w:t>true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settingsBtn.IsEnabled = </w:t>
            </w:r>
            <w:r>
              <w:rPr>
                <w:rFonts w:ascii="Consolas" w:hAnsi="Consolas" w:cs="Consolas"/>
                <w:color w:val="0000FF"/>
                <w:sz w:val="19"/>
                <w:szCs w:val="19"/>
                <w:lang w:bidi="ar-SA"/>
              </w:rPr>
              <w:t>true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noticeBtn.IsEnabled = </w:t>
            </w:r>
            <w:r>
              <w:rPr>
                <w:rFonts w:ascii="Consolas" w:hAnsi="Consolas" w:cs="Consolas"/>
                <w:color w:val="0000FF"/>
                <w:sz w:val="19"/>
                <w:szCs w:val="19"/>
                <w:lang w:bidi="ar-SA"/>
              </w:rPr>
              <w:t>true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helpBtn.IsEnabled = </w:t>
            </w:r>
            <w:r>
              <w:rPr>
                <w:rFonts w:ascii="Consolas" w:hAnsi="Consolas" w:cs="Consolas"/>
                <w:color w:val="0000FF"/>
                <w:sz w:val="19"/>
                <w:szCs w:val="19"/>
                <w:lang w:bidi="ar-SA"/>
              </w:rPr>
              <w:t>true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logoutBtn.Visibility = </w:t>
            </w:r>
            <w:r>
              <w:rPr>
                <w:rFonts w:ascii="Consolas" w:hAnsi="Consolas" w:cs="Consolas"/>
                <w:color w:val="2B91AF"/>
                <w:sz w:val="19"/>
                <w:szCs w:val="19"/>
                <w:lang w:bidi="ar-SA"/>
              </w:rPr>
              <w:t>Visibility</w:t>
            </w:r>
            <w:r>
              <w:rPr>
                <w:rFonts w:ascii="Consolas" w:hAnsi="Consolas" w:cs="Consolas"/>
                <w:sz w:val="19"/>
                <w:szCs w:val="19"/>
                <w:lang w:bidi="ar-SA"/>
              </w:rPr>
              <w:t>.Visible;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loginBtn.Visibility = </w:t>
            </w:r>
            <w:r>
              <w:rPr>
                <w:rFonts w:ascii="Consolas" w:hAnsi="Consolas" w:cs="Consolas"/>
                <w:color w:val="2B91AF"/>
                <w:sz w:val="19"/>
                <w:szCs w:val="19"/>
                <w:lang w:bidi="ar-SA"/>
              </w:rPr>
              <w:t>Visibility</w:t>
            </w:r>
            <w:r>
              <w:rPr>
                <w:rFonts w:ascii="Consolas" w:hAnsi="Consolas" w:cs="Consolas"/>
                <w:sz w:val="19"/>
                <w:szCs w:val="19"/>
                <w:lang w:bidi="ar-SA"/>
              </w:rPr>
              <w:t>.Collapsed;</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SMSUI.</w:t>
            </w:r>
            <w:r>
              <w:rPr>
                <w:rFonts w:ascii="Consolas" w:hAnsi="Consolas" w:cs="Consolas"/>
                <w:color w:val="2B91AF"/>
                <w:sz w:val="19"/>
                <w:szCs w:val="19"/>
                <w:lang w:bidi="ar-SA"/>
              </w:rPr>
              <w:t>Attendance</w:t>
            </w:r>
            <w:r>
              <w:rPr>
                <w:rFonts w:ascii="Consolas" w:hAnsi="Consolas" w:cs="Consolas"/>
                <w:sz w:val="19"/>
                <w:szCs w:val="19"/>
                <w:lang w:bidi="ar-SA"/>
              </w:rPr>
              <w:t xml:space="preserve"> Attendanceobj = </w:t>
            </w:r>
            <w:r>
              <w:rPr>
                <w:rFonts w:ascii="Consolas" w:hAnsi="Consolas" w:cs="Consolas"/>
                <w:color w:val="0000FF"/>
                <w:sz w:val="19"/>
                <w:szCs w:val="19"/>
                <w:lang w:bidi="ar-SA"/>
              </w:rPr>
              <w:t>new</w:t>
            </w:r>
            <w:r>
              <w:rPr>
                <w:rFonts w:ascii="Consolas" w:hAnsi="Consolas" w:cs="Consolas"/>
                <w:sz w:val="19"/>
                <w:szCs w:val="19"/>
                <w:lang w:bidi="ar-SA"/>
              </w:rPr>
              <w:t xml:space="preserve"> SMSUI.</w:t>
            </w:r>
            <w:r>
              <w:rPr>
                <w:rFonts w:ascii="Consolas" w:hAnsi="Consolas" w:cs="Consolas"/>
                <w:color w:val="2B91AF"/>
                <w:sz w:val="19"/>
                <w:szCs w:val="19"/>
                <w:lang w:bidi="ar-SA"/>
              </w:rPr>
              <w:t>Attendance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mainUniGrid.Children.Clear();</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mainUniGrid.Children.Add(Attendanceobj);</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userNameTxtbox.Text = </w:t>
            </w:r>
            <w:r>
              <w:rPr>
                <w:rFonts w:ascii="Consolas" w:hAnsi="Consolas" w:cs="Consolas"/>
                <w:color w:val="A31515"/>
                <w:sz w:val="19"/>
                <w:szCs w:val="19"/>
                <w:lang w:bidi="ar-SA"/>
              </w:rPr>
              <w:t>""</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userNameTxtbox.Text =</w:t>
            </w:r>
            <w:r>
              <w:rPr>
                <w:rFonts w:ascii="Consolas" w:hAnsi="Consolas" w:cs="Consolas"/>
                <w:color w:val="A31515"/>
                <w:sz w:val="19"/>
                <w:szCs w:val="19"/>
                <w:lang w:bidi="ar-SA"/>
              </w:rPr>
              <w:t>""</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else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2B91AF"/>
                <w:sz w:val="19"/>
                <w:szCs w:val="19"/>
                <w:lang w:bidi="ar-SA"/>
              </w:rPr>
              <w:t>MessageBox</w:t>
            </w:r>
            <w:r>
              <w:rPr>
                <w:rFonts w:ascii="Consolas" w:hAnsi="Consolas" w:cs="Consolas"/>
                <w:sz w:val="19"/>
                <w:szCs w:val="19"/>
                <w:lang w:bidi="ar-SA"/>
              </w:rPr>
              <w:t>.Show(</w:t>
            </w:r>
            <w:r>
              <w:rPr>
                <w:rFonts w:ascii="Consolas" w:hAnsi="Consolas" w:cs="Consolas"/>
                <w:color w:val="A31515"/>
                <w:sz w:val="19"/>
                <w:szCs w:val="19"/>
                <w:lang w:bidi="ar-SA"/>
              </w:rPr>
              <w:t>"Enter correct Info"</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00FF"/>
                <w:sz w:val="19"/>
                <w:szCs w:val="19"/>
                <w:lang w:bidi="ar-SA"/>
              </w:rPr>
              <w:t>private</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logoutBtn_Click(</w:t>
            </w:r>
            <w:r>
              <w:rPr>
                <w:rFonts w:ascii="Consolas" w:hAnsi="Consolas" w:cs="Consolas"/>
                <w:color w:val="0000FF"/>
                <w:sz w:val="19"/>
                <w:szCs w:val="19"/>
                <w:lang w:bidi="ar-SA"/>
              </w:rPr>
              <w:t>object</w:t>
            </w:r>
            <w:r>
              <w:rPr>
                <w:rFonts w:ascii="Consolas" w:hAnsi="Consolas" w:cs="Consolas"/>
                <w:sz w:val="19"/>
                <w:szCs w:val="19"/>
                <w:lang w:bidi="ar-SA"/>
              </w:rPr>
              <w:t xml:space="preserve"> sender, </w:t>
            </w:r>
            <w:r>
              <w:rPr>
                <w:rFonts w:ascii="Consolas" w:hAnsi="Consolas" w:cs="Consolas"/>
                <w:color w:val="2B91AF"/>
                <w:sz w:val="19"/>
                <w:szCs w:val="19"/>
                <w:lang w:bidi="ar-SA"/>
              </w:rPr>
              <w:t>RoutedEventArgs</w:t>
            </w:r>
            <w:r>
              <w:rPr>
                <w:rFonts w:ascii="Consolas" w:hAnsi="Consolas" w:cs="Consolas"/>
                <w:sz w:val="19"/>
                <w:szCs w:val="19"/>
                <w:lang w:bidi="ar-SA"/>
              </w:rPr>
              <w:t xml:space="preserve"> 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TeacherBtn.IsEnabled = </w:t>
            </w:r>
            <w:r>
              <w:rPr>
                <w:rFonts w:ascii="Consolas" w:hAnsi="Consolas" w:cs="Consolas"/>
                <w:color w:val="0000FF"/>
                <w:sz w:val="19"/>
                <w:szCs w:val="19"/>
                <w:lang w:bidi="ar-SA"/>
              </w:rPr>
              <w:t>false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StudentsBtn.IsEnabled = </w:t>
            </w:r>
            <w:r>
              <w:rPr>
                <w:rFonts w:ascii="Consolas" w:hAnsi="Consolas" w:cs="Consolas"/>
                <w:color w:val="0000FF"/>
                <w:sz w:val="19"/>
                <w:szCs w:val="19"/>
                <w:lang w:bidi="ar-SA"/>
              </w:rPr>
              <w:t>false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admissionBtn.IsEnabled = </w:t>
            </w:r>
            <w:r>
              <w:rPr>
                <w:rFonts w:ascii="Consolas" w:hAnsi="Consolas" w:cs="Consolas"/>
                <w:color w:val="0000FF"/>
                <w:sz w:val="19"/>
                <w:szCs w:val="19"/>
                <w:lang w:bidi="ar-SA"/>
              </w:rPr>
              <w:t>false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AttendanceBtn.IsEnabled = </w:t>
            </w:r>
            <w:r>
              <w:rPr>
                <w:rFonts w:ascii="Consolas" w:hAnsi="Consolas" w:cs="Consolas"/>
                <w:color w:val="0000FF"/>
                <w:sz w:val="19"/>
                <w:szCs w:val="19"/>
                <w:lang w:bidi="ar-SA"/>
              </w:rPr>
              <w:t>false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settingsBtn.IsEnabled = </w:t>
            </w:r>
            <w:r>
              <w:rPr>
                <w:rFonts w:ascii="Consolas" w:hAnsi="Consolas" w:cs="Consolas"/>
                <w:color w:val="0000FF"/>
                <w:sz w:val="19"/>
                <w:szCs w:val="19"/>
                <w:lang w:bidi="ar-SA"/>
              </w:rPr>
              <w:t>false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noticeBtn.IsEnabled = </w:t>
            </w:r>
            <w:r>
              <w:rPr>
                <w:rFonts w:ascii="Consolas" w:hAnsi="Consolas" w:cs="Consolas"/>
                <w:color w:val="0000FF"/>
                <w:sz w:val="19"/>
                <w:szCs w:val="19"/>
                <w:lang w:bidi="ar-SA"/>
              </w:rPr>
              <w:t>false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helpBtn.IsEnabled = </w:t>
            </w:r>
            <w:r>
              <w:rPr>
                <w:rFonts w:ascii="Consolas" w:hAnsi="Consolas" w:cs="Consolas"/>
                <w:color w:val="0000FF"/>
                <w:sz w:val="19"/>
                <w:szCs w:val="19"/>
                <w:lang w:bidi="ar-SA"/>
              </w:rPr>
              <w:t>false</w:t>
            </w: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loginBtn.Visibility = </w:t>
            </w:r>
            <w:r>
              <w:rPr>
                <w:rFonts w:ascii="Consolas" w:hAnsi="Consolas" w:cs="Consolas"/>
                <w:color w:val="2B91AF"/>
                <w:sz w:val="19"/>
                <w:szCs w:val="19"/>
                <w:lang w:bidi="ar-SA"/>
              </w:rPr>
              <w:t>Visibility</w:t>
            </w:r>
            <w:r>
              <w:rPr>
                <w:rFonts w:ascii="Consolas" w:hAnsi="Consolas" w:cs="Consolas"/>
                <w:sz w:val="19"/>
                <w:szCs w:val="19"/>
                <w:lang w:bidi="ar-SA"/>
              </w:rPr>
              <w:t>.Visible;</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logoutBtn.Visibility = </w:t>
            </w:r>
            <w:r>
              <w:rPr>
                <w:rFonts w:ascii="Consolas" w:hAnsi="Consolas" w:cs="Consolas"/>
                <w:color w:val="2B91AF"/>
                <w:sz w:val="19"/>
                <w:szCs w:val="19"/>
                <w:lang w:bidi="ar-SA"/>
              </w:rPr>
              <w:t>Visibility</w:t>
            </w:r>
            <w:r>
              <w:rPr>
                <w:rFonts w:ascii="Consolas" w:hAnsi="Consolas" w:cs="Consolas"/>
                <w:sz w:val="19"/>
                <w:szCs w:val="19"/>
                <w:lang w:bidi="ar-SA"/>
              </w:rPr>
              <w:t>.Collapsed;</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mainUniGrid.Children.Clear();</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mainUniGrid.Children.Add(loginDP);</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 xml:space="preserve">    }</w:t>
            </w:r>
          </w:p>
          <w:p w:rsidR="00612B40" w:rsidRDefault="00612B40" w:rsidP="00612B40">
            <w:pPr>
              <w:autoSpaceDE w:val="0"/>
              <w:autoSpaceDN w:val="0"/>
              <w:adjustRightInd w:val="0"/>
              <w:spacing w:before="0"/>
              <w:rPr>
                <w:rFonts w:ascii="Consolas" w:hAnsi="Consolas" w:cs="Consolas"/>
                <w:sz w:val="19"/>
                <w:szCs w:val="19"/>
                <w:lang w:bidi="ar-SA"/>
              </w:rPr>
            </w:pPr>
            <w:r>
              <w:rPr>
                <w:rFonts w:ascii="Consolas" w:hAnsi="Consolas" w:cs="Consolas"/>
                <w:sz w:val="19"/>
                <w:szCs w:val="19"/>
                <w:lang w:bidi="ar-SA"/>
              </w:rPr>
              <w:t>}</w:t>
            </w:r>
          </w:p>
          <w:p w:rsidR="00612B40" w:rsidRDefault="00612B40" w:rsidP="00612B40">
            <w:pPr>
              <w:autoSpaceDE w:val="0"/>
              <w:autoSpaceDN w:val="0"/>
              <w:adjustRightInd w:val="0"/>
              <w:spacing w:before="0"/>
              <w:rPr>
                <w:rFonts w:ascii="Consolas" w:hAnsi="Consolas" w:cs="Consolas"/>
                <w:sz w:val="19"/>
                <w:szCs w:val="19"/>
                <w:lang w:bidi="ar-SA"/>
              </w:rPr>
            </w:pPr>
          </w:p>
          <w:p w:rsidR="00612B40" w:rsidRDefault="00612B40" w:rsidP="00612B40"/>
        </w:tc>
      </w:tr>
    </w:tbl>
    <w:p w:rsidR="00612B40" w:rsidRPr="00612B40" w:rsidRDefault="00612B40" w:rsidP="00612B40"/>
    <w:p w:rsidR="002D42EE" w:rsidRPr="002D42EE" w:rsidRDefault="002D42EE" w:rsidP="002D42EE"/>
    <w:p w:rsidR="002D42EE" w:rsidRDefault="002D42EE" w:rsidP="002D42EE">
      <w:pPr>
        <w:pStyle w:val="Heading4"/>
      </w:pPr>
      <w:r>
        <w:t>java</w:t>
      </w:r>
    </w:p>
    <w:tbl>
      <w:tblPr>
        <w:tblStyle w:val="TableGrid"/>
        <w:tblW w:w="0" w:type="auto"/>
        <w:tblLook w:val="04A0" w:firstRow="1" w:lastRow="0" w:firstColumn="1" w:lastColumn="0" w:noHBand="0" w:noVBand="1"/>
      </w:tblPr>
      <w:tblGrid>
        <w:gridCol w:w="9576"/>
      </w:tblGrid>
      <w:tr w:rsidR="00612B40" w:rsidTr="00612B40">
        <w:tc>
          <w:tcPr>
            <w:tcW w:w="9576" w:type="dxa"/>
          </w:tcPr>
          <w:p w:rsidR="00612B40" w:rsidRDefault="00612B40" w:rsidP="002D42EE">
            <w:r>
              <w:rPr>
                <w:rFonts w:ascii="Courier New" w:hAnsi="Courier New" w:cs="Courier New"/>
                <w:sz w:val="22"/>
                <w:szCs w:val="22"/>
                <w:lang w:bidi="ar-SA"/>
              </w:rPr>
              <w:t>SmsGUI.java</w:t>
            </w:r>
          </w:p>
        </w:tc>
      </w:tr>
      <w:tr w:rsidR="00612B40" w:rsidTr="00612B40">
        <w:tc>
          <w:tcPr>
            <w:tcW w:w="9576" w:type="dxa"/>
          </w:tcPr>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/*//GEN-FIRST:event_admBtnActionPerformed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 change this template, choose Tools | Templates//GEN-LAST:event_admBtnActionPerformed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roofErr w:type="gramStart"/>
            <w:r>
              <w:rPr>
                <w:rFonts w:ascii="Courier New" w:hAnsi="Courier New" w:cs="Courier New"/>
                <w:sz w:val="22"/>
                <w:szCs w:val="22"/>
                <w:lang w:bidi="ar-SA"/>
              </w:rPr>
              <w:t>and</w:t>
            </w:r>
            <w:proofErr w:type="gramEnd"/>
            <w:r>
              <w:rPr>
                <w:rFonts w:ascii="Courier New" w:hAnsi="Courier New" w:cs="Courier New"/>
                <w:sz w:val="22"/>
                <w:szCs w:val="22"/>
                <w:lang w:bidi="ar-SA"/>
              </w:rPr>
              <w:t xml:space="preserve"> open the template in the editor.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package my.sms;</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import java.awt.Color;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import java.awt.GraphicsDevice;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import static java.awt.GraphicsDevice.WindowTranslucency.TRANSLUCENT;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import java.awt.GraphicsEnvironment;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import java.awt.GridBagLayout;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import javax.swing.JDialog;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import javax.swing.JOptionPane;</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@author ibm</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public class SmsGUI extends javax.swing.JFrame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Creates new form SmsGUI</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SmsGUI()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super("SmsGUI");</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setLayout(new GridBagLayout());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setSize(300,200);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setLocationRelativeTo(null);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setUndecorated(true);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getContentPane().setBackground(Color.GRAY);</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initComponents();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 This method is called from within the constructor to initialize the form.</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WARNING: Do NOT modify this code. The content of this method is always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regenerated by the Form Editor.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@SuppressWarnings("unchecked")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&lt;editor-fold defaultstate="collapsed" desc="Generated Code"&gt;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initComponents()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loginPanel = new javax.swing.JPanel();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jPasswordField1 = new javax.swing.JPasswordField();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jButton1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logoPanel = new javax.swing.JPanel();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jLabel2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activityPanel = new javax.swing.JPanel();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stdtBtn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fclBtn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crsBtn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exitBtn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admBtn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libBtn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lveBtn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accBtn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java.util.ResourceBundle bundle = java.util.ResourceBundle.getBundle("my/sms/Bundle");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jLabel1.setText(bundle.getString("SmsGUI.jLabel1.text")); // NOI18N</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setDefaultCloseOperation(javax.swing.WindowConstants.EXIT_ON_CLOSE);</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loginPanel.setBackground(new java.awt.Color(204, 0,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loginPanel.setBorder(javax.swing.BorderFactory.createTitledBorder(bundle.getString("SmsGUI.loginPanel.border.title"))); // NOI18N</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jLabel3.setText(bundle.getString("SmsGUI.jLabel3.text")); // NOI18N</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jTextField1.setText(bundle.getString("SmsGUI.jTextField1.text"));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@Override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jLabel4.setText(bundle.getString("SmsGUI.jLabel4.text")); // NOI18N</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jPasswordField1.setText(bundle.getString("SmsGUI.jPasswordField1.text")); // NOI18N</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jButton1.setText(bundle.getString("SmsGUI.jButton1.text")); // NOI18N</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org.jdesktop.layout.GroupLayout loginPanelLayout = new org.jdesktop.layout.GroupLayout(loginPanel);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loginPanel.setLayout(loginPanelLayout);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loginPanelLayout.setHorizontalGroup(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loginPanelLayout.createParallelGroup(org.jdesktop.layout.GroupLayout.LEADING)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.add(loginPanelLayout.createSequentialGroup()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.add(35, 35, 35)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.add(loginPanelLayout.createParallelGroup(org.jdesktop.layout.GroupLayout.LEADING, false)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.add(jLabel3, org.jdesktop.layout.GroupLayout.DEFAULT_SIZE,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.add(jLabel4, org.jdesktop.layout.GroupLayout.DEFAULT_SIZE,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.addPreferredGap(org.jdesktop.layout.LayoutStyle.UNRELATED)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.add(loginPanelLayout.createParallelGroup(org.jdesktop.layout.GroupLayout.LEADING, false)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.add(jTextField1)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.add(jPasswordField1, org.jdesktop.layout.GroupLayout.DEFAULT_SIZE, 149,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.add(18, 18, 18)</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.add(jButton1, org.jdesktop.layout.GroupLayout.DEFAULT_SIZE, 61,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.addContainerGap())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loginPanelLayout.setVerticalGroup(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loginPanelLayout.createParallelGroup(org.jdesktop.layout.GroupLayout.LEADING)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.add(loginPanelLayout.createSequentialGroup()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.add(loginPanelLayout.createParallelGroup(org.jdesktop.layout.GroupLayout.BASELINE)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.add(jTextField1, org.jdesktop.layout.GroupLayout.PREFERRED_SIZE, org.jdesktop.layout.GroupLayout.DEFAULT_SIZE,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.add(jLabel3))</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.addPreferredGap(org.jdesktop.layout.LayoutStyle.UNRELATED)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.add(loginPanelLayout.createParallelGroup(org.jdesktop.layout.GroupLayout.BASELINE)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.add(jLabel4)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.add(jPasswordField1, org.jdesktop.layout.GroupLayout.PREFERRED_SIZE, org.jdesktop.layout.GroupLayout.DEFAULT_SIZE,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.add(jButton1, org.jdesktop.layout.GroupLayout.PREFERRED_SIZE, 23,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.add(0, 4,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logoPanel.setBackground(new java.awt.Color(255, 0, 51));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logoPanel.setBorder(javax.swing.BorderFactory.createLineBorder(new java.awt.Color(0,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logoPanel.setPreferredSize(new java.awt.Dimension(127, 54));</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jLabel2.setHorizontalAlignment(javax.swing.SwingConstants.CENTER);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jLabel2.setIcon(new javax.swing.ImageIcon(getClass().getResource("/my/sms/technicise.logo.png")));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jLabel2.setText(bundle.getString("SmsGUI.jLabel2.text"));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jLabel2.setMaximumSize(new java.awt.Dimension(127, 54));</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org.jdesktop.layout.GroupLayout logoPanelLayout = new org.jdesktop.layout.GroupLayout(logoPanel);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logoPanel.setLayout(logoPanelLayout);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logoPanelLayout.setHorizontalGroup(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logoPanelLayout.createParallelGroup(org.jdesktop.layout.GroupLayout.LEADING)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.add(logoPanelLayout.createSequentialGroup()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.add(jLabel2, org.jdesktop.layout.GroupLayout.PREFERRED_SIZE, 126,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.add(0, 0,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logoPanelLayout.setVerticalGroup(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logoPanelLayout.createParallelGroup(org.jdesktop.layout.GroupLayout.LEADING)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.add(jLabel2, org.jdesktop.layout.GroupLayout.DEFAULT_SIZE,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stdtBtn.setText(bundle.getString("SmsGUI.stdtBtn.text"));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stdtBtn.addActionListener(new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@Override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stdtBtnActionPerformed(evt);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fclBtn.setText(bundle.getString("SmsGUI.fclBtn.text"));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fclBtn.addActionListener(new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fclBtnActionPerformed(evt);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crsBtn.setText(bundle.getString("SmsGUI.crsBtn.text"));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crsBtn.addActionListener(new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crsBtnActionPerformed(evt);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exitBtn.setText(bundle.getString("SmsGUI.exitBtn.text"));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exitBtn.addActionListener(new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exitBtnActionPerformed(evt);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admBtn.setText(bundle.getString("SmsGUI.admBtn.text")); // </w:t>
            </w:r>
            <w:r>
              <w:rPr>
                <w:rFonts w:ascii="Courier New" w:hAnsi="Courier New" w:cs="Courier New"/>
                <w:sz w:val="22"/>
                <w:szCs w:val="22"/>
                <w:lang w:bidi="ar-SA"/>
              </w:rPr>
              <w:lastRenderedPageBreak/>
              <w:t>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admBtn.addActionListener(new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admBtnActionPerformed(evt);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libBtn.setText(bundle.getString("SmsGUI.libBtn.text"));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libBtn.addActionListener(new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libBtnActionPerformed(evt);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lveBtn.setText(bundle.getString("SmsGUI.lveBtn.text"));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lveBtn.addActionListener(new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lveBtnActionPerformed(evt);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accBtn.setText(bundle.getString("SmsGUI.accBtn.text"));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accBtn.addActionListener(new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accBtnActionPerformed(evt);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org.jdesktop.layout.GroupLayout activityPanelLayout = new org.jdesktop.layout.GroupLayout(activityPanel);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activityPanel.setLayout(activityPanelLayout);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activityPanelLayout.setHorizontalGroup(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activityPanelLayout.createParallelGroup(org.jdesktop.layout.GroupLayout.LEADING)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.addContainerGap()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.add(activityPanelLayout.createParallelGroup(org.jdesktop.layout.GroupLayout.LEADING)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.add(libBtn, org.jdesktop.layout.GroupLayout.PREFERRED_SIZE, 99,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.addPreferredGap(org.jdesktop.layout.LayoutStyle.RELATED,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.add(accBtn, org.jdesktop.layout.GroupLayout.PREFERRED_SIZE, 99,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.add(admBtn, org.jdesktop.layout.GroupLayout.PREFERRED_SIZE, 99,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.addPreferredGap(org.jdesktop.layout.LayoutStyle.RELATED,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.add(lveBtn, org.jdesktop.layout.GroupLayout.PREFERRED_SIZE, 99,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.add(org.jdesktop.layout.GroupLayout.TRAILING, activityPanelLayout.createSequentialGroup()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.add(121, 121, 121)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.add(activityPanelLayout.createParallelGroup(org.jdesktop.layout.GroupLayout.TRAILING)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.add(stdtBtn, org.jdesktop.layout.GroupLayout.PREFERRED_SIZE, 99,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.add(crsBtn, org.jdesktop.layout.GroupLayout.PREFERRED_SIZE, 99,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.add(18, 18,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.add(activityPanelLayout.createParallelGroup(org.jdesktop.layout.GroupLayout.LEADING, false)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.add(exitBtn, org.jdesktop.layout.GroupLayout.DEFAULT_SIZE, 99,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.add(fclBtn, org.jdesktop.layout.GroupLayout.DEFAULT_SIZE,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.add(111, 111, 111))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activityPanelLayout.setVerticalGroup(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activityPanelLayout.createParallelGroup(org.jdesktop.layout.GroupLayout.LEADING)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.addContainerGap()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.add(activityPanelLayout.createParallelGroup(org.jdesktop.layout.GroupLayout.BASELINE)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.add(stdtBtn, org.jdesktop.layout.GroupLayout.PREFERRED_SIZE, 40,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.add(fclBtn, org.jdesktop.layout.GroupLayout.PREFERRED_SIZE, 40,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.addPreferredGap(org.jdesktop.layout.LayoutStyle.UNRELATED)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.add(activityPanelLayout.createParallelGroup(org.jdesktop.layout.GroupLayout.BASELINE)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.add(admBtn, org.jdesktop.layout.GroupLayout.PREFERRED_SIZE, 40,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.add(lveBtn, org.jdesktop.layout.GroupLayout.PREFERRED_SIZE, 40,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.add(18, 18, 18)</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.add(activityPanelLayout.createParallelGroup(org.jdesktop.layout.GroupLayout.BASELINE)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.add(libBtn, org.jdesktop.layout.GroupLayout.PREFERRED_SIZE, 40,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.add(accBtn, org.jdesktop.layout.GroupLayout.PREFERRED_SIZE, 40,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.addPreferredGap(org.jdesktop.layout.LayoutStyle.RELATED,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.add(activityPanelLayout.createParallelGroup(org.jdesktop.layout.GroupLayout.BASELINE)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.add(crsBtn, org.jdesktop.layout.GroupLayout.PREFERRED_SIZE, 40,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.add(exitBtn, org.jdesktop.layout.GroupLayout.PREFERRED_SIZE, 40,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org.jdesktop.layout.GroupLayout layout = new org.jdesktop.layout.GroupLayout(getContentPane());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getContentPane().setLayout(layout);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layout.setHorizontalGroup(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layout.createParallelGroup(org.jdesktop.layout.GroupLayout.LEADING)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.add(org.jdesktop.layout.GroupLayout.TRAILING, 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.addContainerGap()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.add(layout.createParallelGroup(org.jdesktop.layout.GroupLayout.TRAILING)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 </w:t>
            </w:r>
            <w:r>
              <w:rPr>
                <w:rFonts w:ascii="Courier New" w:hAnsi="Courier New" w:cs="Courier New"/>
                <w:sz w:val="22"/>
                <w:szCs w:val="22"/>
                <w:lang w:bidi="ar-SA"/>
              </w:rPr>
              <w:lastRenderedPageBreak/>
              <w:t>org.jdesktop.layout.GroupLayout.DEFAULT_SIZE,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.add(logoPanel, org.jdesktop.layout.GroupLayout.PREFERRED_SIZE, org.jdesktop.layout.GroupLayout.DEFAULT_SIZE, org.jdesktop.layout.GroupLayout.PREFERRED_SIZE)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.addPreferredGap(org.jdesktop.layout.LayoutStyle.RELATED)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.add(loginPanel, org.jdesktop.layout.GroupLayout.DEFAULT_SIZE,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.add(4, 4, 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.addContainerGap())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layout.setVerticalGroup(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layout.createParallelGroup(org.jdesktop.layout.GroupLayout.LEADING)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.addContainerGap()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.add(layout.createParallelGroup(org.jdesktop.layout.GroupLayout.LEADING, false)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.add(loginPanel, org.jdesktop.layout.GroupLayout.DEFAULT_SIZE,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.add(logoPanel, org.jdesktop.layout.GroupLayout.DEFAULT_SIZE, 56,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.addPreferredGap(org.jdesktop.layout.LayoutStyle.RELATED)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.add(activityPanel, org.jdesktop.layout.GroupLayout.DEFAULT_SIZE, org.jdesktop.layout.GroupLayout.DEFAULT_SIZE,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.addContainerGap())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pack();</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&lt;/editor-fold&gt;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stdtBtnActionPerformed(java.awt.event.ActionEvent evt) {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TODO add your handling code here: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final JDialog bwin = new JDialog();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StudentWindow stdWindow = new StudentWindow();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bwin.add(stdWindow);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bwin.pack();</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bwin.setVisible(true);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private void crsBtnActionPerformed(java.awt.event.ActionEvent evt) {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TODO add your handling code here: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final JDialog bwin = new JDialog();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CourseWindow crsWindow = new CourseWindow();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bwin.add(crsWindow);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bwin.pack();</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bwin.setVisible(true);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exitBtnActionPerformed(java.awt.event.ActionEvent evt) {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System.exit(1);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admBtnActionPerformed(java.awt.event.ActionEvent evt) {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TODO add your handling code here: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final JDialog bwin = new JDialog();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AdmissionWindow admsnWindow = new AdmissionWindow();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bwin.add(admsnWindow);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bwin.pack();</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bwin.setVisible(true);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libBtnActionPerformed(java.awt.event.ActionEvent evt) {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JOptionPane optionPane = new JOptionPane("Is this what you need?", JOptionPane.QUESTION_MESSAGE,JOptionPane.YES_NO_OPTION);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JDialog dialog = optionPane.createDialog("Dialog");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dialog.setVisible(true);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lveBtnActionPerformed(java.awt.event.ActionEvent evt) {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TODO add your handling code here: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final JDialog bwin = new JDialog();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LeaveWindow lveWindow = new LeaveWindow();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bwin.add(lveWindow);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bwin.pack();</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bwin.setVisible(true);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private void accBtnActionPerformed(java.awt.event.ActionEvent evt) {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TODO add your handling code here: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final JDialog bwin = new JDialog();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AccountWindow accWindow = new AccountWindow();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bwin.add(accWindow);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bwin.pack();</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bwin.setVisible(true);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fclBtnActionPerformed(java.awt.event.ActionEvent evt) {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TODO add your handling code here: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final JDialog bwin = new JDialog();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FacultyWindow fclWindow = new FacultyWindow();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bwin.add(fclWindow);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bwin.pack();</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bwin.setVisible(true);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jTextField1ActionPerformed(java.awt.event.ActionEvent evt) {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TODO add your handling code here: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@param args the command line arguments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static void main(String args[])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Set the Nimbus look and feel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//&lt;editor-fold defaultstate="collapsed" desc=" Look and feel setting code (optional) "&gt;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If Nimbus (introduced in Java SE 6) is not available, stay with the default look and feel.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For details see http://download.oracle.com/javase/tutorial/uiswing/lookandfeel/plaf.html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GraphicsEnvironment ge = GraphicsEnvironment.getLocalGraphicsEnvironment();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GraphicsDevice gd = ge.getDefaultScreenDevice();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if (!gd.isWindowTranslucencySupported(TRANSLUCENT))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System.err.println("Translucency is not supported");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System.exit(0);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try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for (javax.swing.UIManager.LookAndFeelInfo info : javax.swing.UIManager.getInstalledLookAndFeels())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if ("Nimbus".equals(info.getName()))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javax.swing.UIManager.setLookAndFeel(info.getClassName());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break;</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catch (ClassNotFoundException | InstantiationException | IllegalAccessException | javax.swing.UnsupportedLookAndFeelException ex)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java.util.logging.Logger.getLogger(SmsGUI.class.getName()).log(java.util.logging.Level.SEVERE, null, ex);</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//&lt;/editor-fold&gt;</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Create and display the form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java.awt.EventQueue.invokeLater(new Runnable()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@Override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run()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new SmsGUI().setVisible(true);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SmsGUI tw = new SmsGUI();</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tw.setOpacity(0.80f);</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tw.setVisible(true);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Variables declaration - do not modify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accBtn;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javax.swing.JPanel activityPanel;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admBtn;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crsBtn;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exitBtn;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fclBtn;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jButton1;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jLabel2;</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jLabel3;</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javax.swing.JPasswordField jPasswordField1;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javax.swing.JTextField jTextField1;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libBtn;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javax.swing.JPanel loginPanel;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javax.swing.JPanel logoPanel;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lveBtn;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stdtBtn;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End of variables declaration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w:t>
            </w:r>
          </w:p>
          <w:p w:rsidR="00612B40" w:rsidRDefault="00612B40" w:rsidP="002D42EE"/>
        </w:tc>
      </w:tr>
      <w:tr w:rsidR="00612B40" w:rsidTr="00612B40">
        <w:tc>
          <w:tcPr>
            <w:tcW w:w="9576" w:type="dxa"/>
          </w:tcPr>
          <w:p w:rsidR="00612B40" w:rsidRDefault="006F15A8" w:rsidP="002D42EE">
            <w:r>
              <w:rPr>
                <w:rFonts w:ascii="Courier New" w:hAnsi="Courier New" w:cs="Courier New"/>
                <w:sz w:val="22"/>
                <w:szCs w:val="22"/>
                <w:lang w:bidi="ar-SA"/>
              </w:rPr>
              <w:lastRenderedPageBreak/>
              <w:t>AdmissionWindow.java</w:t>
            </w:r>
          </w:p>
        </w:tc>
      </w:tr>
      <w:tr w:rsidR="00612B40" w:rsidTr="00612B40">
        <w:tc>
          <w:tcPr>
            <w:tcW w:w="9576" w:type="dxa"/>
          </w:tcPr>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 change this template, choose Tools | Templates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t>
            </w:r>
            <w:proofErr w:type="gramStart"/>
            <w:r>
              <w:rPr>
                <w:rFonts w:ascii="Courier New" w:hAnsi="Courier New" w:cs="Courier New"/>
                <w:sz w:val="22"/>
                <w:szCs w:val="22"/>
                <w:lang w:bidi="ar-SA"/>
              </w:rPr>
              <w:t>and</w:t>
            </w:r>
            <w:proofErr w:type="gramEnd"/>
            <w:r>
              <w:rPr>
                <w:rFonts w:ascii="Courier New" w:hAnsi="Courier New" w:cs="Courier New"/>
                <w:sz w:val="22"/>
                <w:szCs w:val="22"/>
                <w:lang w:bidi="ar-SA"/>
              </w:rPr>
              <w:t xml:space="preserve"> open the template in the editor.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package my.sms;</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@author PoYeS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public class AdmissionWindow extends javax.swing.JPanel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Creates new form AdmissionWindow</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AdmissionWindow()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initComponents();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This method is called from within the constructor to initialize the form.</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WARNING: Do NOT modify this code. The content of this method is always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regenerated by the Form Editor.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@SuppressWarnings("unchecked")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&lt;editor-fold defaultstate="collapsed" desc="Generated Code"&gt;//GEN-BEGIN:initComponents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initComponents()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jTextField2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jTextField3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jTextField5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jTextField6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jTextField4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jButton1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jButton2 = new javax.swing.JButton();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 = new javax.swing.JLabel();</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jComboBox1 = new javax.swing.JComboBox();</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jComboBox2 = new javax.swing.JComboBox();</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jTextField7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jTextField8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jTextField9 = new javax.swing.JTextField();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jComboBox3 = new javax.swing.JComboBox();</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setBorder(javax.swing.BorderFactory.createTitledBorder("Admission"));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setMaximumSize(new java.awt.Dimension(250,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setOpaque(false);</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jLabel3.setText("Address");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jLabel3.setPreferredSize(new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jLabel4.setText("Contact Number");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jLabel4.setPreferredSize(new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jLabel5.setText("Father's Name");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jLabel5.setPreferredSize(new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jLabel6.setText("Mother's Name");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jLabel6.setPreferredSize(new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jTextField1.setText("Enter Your Name");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jTextField1ActionPerformed(evt);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jTextField2.setBackground(new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jTextField2.setFont(new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jTextField2.setForeground(new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jTextField2.setText("Enter Guardian Name");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jTextField2.setToolTipText("");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jTextField2.setMaximumSize(new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jTextField2.setMinimumSize(new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jTextField2.setPreferredSize(new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jTextField3.setBackground(new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jTextField3.setFont(new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jTextField3.setForeground(new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jTextField3.setText("Provide Parmanent Address");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jTextField3.setToolTipText("");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jTextField3.setMaximumSize(new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jTextField3.setMinimumSize(new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jTextField3.setPreferredSize(new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jTextField5.setBackground(new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jTextField5.setFont(new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jTextField5.setForeground(new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jTextField5.setText("Last Examination Passed");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jTextField5.setToolTipText("");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jTextField5.setMaximumSize(new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jTextField5.setMinimumSize(new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jTextField5.setPreferredSize(new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jTextField6.setBackground(new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jTextField6.setFont(new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jTextField6.setForeground(new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jTextField6.setText("Other Details");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jTextField6.setToolTipText("");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jTextField6.setMaximumSize(new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jTextField6.setMinimumSize(new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jTextField6.setPreferredSize(new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jTextField4.setBackground(new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jTextField4.setFont(new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jTextField4.setForeground(new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jTextField4.setText("Contact Number");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jTextField4.setToolTipText("");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jTextField4.setMaximumSize(new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jTextField4.setMinimumSize(new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jTextField4.setPreferredSize(new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jButton1.setBackground(new java.awt.Color(51, 51,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jButton1.setFont(new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jButton1.setForeground(new java.awt.Color(99, 51, 125));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jButton1.setText("Submit");</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jButton2.setBackground(new java.awt.Color(51, 51,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jButton2.setFont(new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jButton2.setForeground(new java.awt.Color(99, 51, 125));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jButton2.setText("Reset");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jButton2.addActionListener(new java.awt.event.ActionListener()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public void actionPerformed(java.awt.event.ActionEvent evt)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jButton2ActionPerformed(evt);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jLabel7.setText("Parent's Income Per Annum");</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jLabel7.setPreferredSize(new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jLabel8.setText("Initial Amount for Registration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jLabel8.setPreferredSize(new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jLabel9.setText("Parent's Qualification");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jLabel9.setPreferredSize(new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jLabel10.setBackground(new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jLabel10.setText("Form Submission Date");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jLabel10.setPreferredSize(new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jLabel11.setText("Student Assigned to Class");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jLabel11.setPreferredSize(new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jLabel12.setHorizontalAlignment(javax.swing.SwingConstants.CENTER);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jLabel12.setText("Student DOB");</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jLabel12.setAlignmentX(0.5);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jLabel12.setAlignmentY(0.5);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jLabel12.setHorizontalTextPosition(javax.swing.SwingConstants.CENTER);</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jLabel12.setMaximumSize(new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jLabel12.setMinimumSize(new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jLabel12.setPreferredSize(new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jComboBox1.setBackground(new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jComboBox1.setFont(new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jComboBox1.setForeground(new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jComboBox1.setModel(new javax.swing.DefaultComboBoxModel(new String[] { "Below 2,00,000", "Below 3,00,000", "Below 4,00,000", </w:t>
            </w:r>
            <w:r>
              <w:rPr>
                <w:rFonts w:ascii="Courier New" w:hAnsi="Courier New" w:cs="Courier New"/>
                <w:sz w:val="22"/>
                <w:szCs w:val="22"/>
                <w:lang w:bidi="ar-SA"/>
              </w:rPr>
              <w:lastRenderedPageBreak/>
              <w:t>"Below 5,00,000", "Below 6,00,000", "Below 7,00,000", "Below 8,00,000", "Below 9,00,000", "Above 10,00,000"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jComboBox1.setToolTipText("");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jComboBox1.setMaximumSize(new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jComboBox1.setMinimumSize(new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jComboBox1.setPreferredSize(new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jComboBox2.setBackground(new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jComboBox2.setFont(new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jComboBox2.setForeground(new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jComboBox2.setModel(new javax.swing.DefaultComboBoxModel(new String[] { "Under Graduate", "Graduate", "MA", "M.SC", "M.COM", "MCA", "MBA", "B.Tech", "M.Tech"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jComboBox2.setToolTipText("");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jComboBox2.setMaximumSize(new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jComboBox2.setMinimumSize(new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jComboBox2.setPreferredSize(new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jTextField7.setBackground(new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jTextField7.setFont(new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jTextField7.setForeground(new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jTextField7.setText("Other Details");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jTextField7.setToolTipText("");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jTextField7.setMaximumSize(new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jTextField7.setMinimumSize(new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jTextField7.setPreferredSize(new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jTextField8.setBackground(new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jTextField8.setFont(new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jTextField8.setForeground(new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jTextField8.setText("Other Details");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jTextField8.setToolTipText("");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jTextField8.setMaximumSize(new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jTextField8.setMinimumSize(new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jTextField8.setPreferredSize(new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jTextField9.setBackground(new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jTextField9.setFont(new java.awt.Font("Arial", 1, 14)); // 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jTextField9.setForeground(new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jTextField9.setText("Other Details");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jTextField9.setToolTipText("");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jTextField9.setMaximumSize(new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jTextField9.setMinimumSize(new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jTextField9.setPreferredSize(new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jComboBox3.setBackground(new java.awt.Color(0, 204, 204));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jComboBox3.setFont(new java.awt.Font("Arial", 1, 14)); // </w:t>
            </w:r>
            <w:r>
              <w:rPr>
                <w:rFonts w:ascii="Courier New" w:hAnsi="Courier New" w:cs="Courier New"/>
                <w:sz w:val="22"/>
                <w:szCs w:val="22"/>
                <w:lang w:bidi="ar-SA"/>
              </w:rPr>
              <w:lastRenderedPageBreak/>
              <w:t>NOI18N</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jComboBox3.setForeground(new java.awt.Color(204, 0, 255));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jComboBox3.setModel(new javax.swing.DefaultComboBoxModel(new String[] { "I", "II", "III", "IV", "V", "VI", "VII", "VIII", "IX", "X", "XI", "XII"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jComboBox3.setToolTipText("");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jComboBox3.setMaximumSize(new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jComboBox3.setMinimumSize(new java.awt.Dimension(300, 50));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jComboBox3.setPreferredSize(new java.awt.Dimension(300, 40));</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javax.swing.GroupLayout layout = new javax.swing.GroupLayout(this);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this.setLayout(layout);</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layout.setHorizontalGroup(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layout.createParallelGroup(javax.swing.GroupLayout.Alignment.LEADING)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.addGroup(layout.createSequentialGroup()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.addGroup(layout.createParallelGroup(javax.swing.GroupLayout.Alignment.LEADING)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.addGroup(layout.createSequentialGroup()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.addGap(1206, 1206, 1206)</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.addComponent(jLabel4,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.addGroup(layout.createSequentialGroup()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.addGap(932, 932, 932)</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.addComponent(jLabel3,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.addComponent(jLabel5,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.addComponent(jLabel6,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.addComponent(jTextField1,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.addComponent(jTextField2,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.addComponent(jTextField3,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.addComponent(jTextField5,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.addComponent(jTextField6,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.addComponent(jTextField4,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.addComponent(jButton1, javax.swing.GroupLayout.PREFERRED_SIZE, 300,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.addComponent(jButton2, javax.swing.GroupLayout.PREFERRED_SIZE, 300,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.addComponent(jLabel7,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.addComponent(jLabel8,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.addComponent(jLabel9,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.addComponent(jLabel10,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.addComponent(jLabel11, javax.swing.GroupLayout.PREFERRED_SIZE, </w:t>
            </w:r>
            <w:r>
              <w:rPr>
                <w:rFonts w:ascii="Courier New" w:hAnsi="Courier New" w:cs="Courier New"/>
                <w:sz w:val="22"/>
                <w:szCs w:val="22"/>
                <w:lang w:bidi="ar-SA"/>
              </w:rPr>
              <w:lastRenderedPageBreak/>
              <w:t>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.addComponent(jLabel12,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.addComponent(jComboBox1,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.addComponent(jComboBox2,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.addComponent(jTextField7,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.addComponent(jTextField8,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.addComponent(jTextField9,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.addComponent(jComboBox3, javax.swing.GroupLayout.PREFERRED_SIZE, javax.swing.GroupLayout.DEFAULT_SIZE,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layout.setVerticalGroup(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layout.createParallelGroup(javax.swing.GroupLayout.Alignment.LEADING)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.addGroup(layout.createSequentialGroup()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.addGroup(layout.createParallelGroup(javax.swing.GroupLayout.Alignment.LEADING)</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.addComponent(jLabel5,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.addComponent(jLabel6,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.addComponent(jTextField1,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.addComponent(jTextField2,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.addComponent(jTextField3,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.addComponent(jTextField5,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.addComponent(jTextField6,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.addComponent(jTextField4,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.addComponent(jButton1,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.addComponent(jButton2,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.addComponent(jLabel7,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.addComponent(jLabel8,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.addComponent(jLabel9,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.addComponent(jLabel10,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.addComponent(jLabel11,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.addComponent(jLabel12,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.addComponent(jComboBox1,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.addComponent(jComboBox2,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.addComponent(jTextField7,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.addComponent(jTextField8,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.addComponent(jTextField9,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.addComponent(jComboBox3,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.addGroup(layout.createSequentialGroup()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.addContainerGap()</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.addComponent(jLabel3,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.addGap(89, 89, 89)</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.addComponent(jLabel4, javax.swing.GroupLayout.PREFERRED_SIZE, 984, javax.swing.GroupLayout.PREFERRED_SIZE)))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.addGap(0, 0, Short.MAX_VALUE))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&lt;/editor-fold&gt;//GEN-END:initComponents</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jTextField1ActionPerformed(java.awt.event.ActionEvent evt) {//GEN-FIRST:event_jTextField1ActionPerformed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TODO add your handling code here: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}//GEN-LAST:event_jTextField1ActionPerformed</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jButton2ActionPerformed(java.awt.event.ActionEvent evt) {//GEN-FIRST:event_jButton2ActionPerformed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TODO add your handling code here:</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}//GEN-LAST:event_jButton2ActionPerformed</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Variables declaration - do not modify//GEN-BEGIN:variables</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jButton1;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javax.swing.JButton jButton2;</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javax.swing.JComboBox jComboBox1;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javax.swing.JComboBox jComboBox2;</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javax.swing.JComboBox jComboBox3;</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jLabel10;</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jLabel11;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jLabel12;</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jLabel3;</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jLabel6;</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jLabel7;</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jLabel8;</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javax.swing.JLabel jLabel9;</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javax.swing.JTextField jTextField1;</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javax.swing.JTextField jTextField2;</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javax.swing.JTextField jTextField3;</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lastRenderedPageBreak/>
              <w:t xml:space="preserve">    private javax.swing.JTextField jTextField4;</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javax.swing.JTextField jTextField5;</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javax.swing.JTextField jTextField6;</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javax.swing.JTextField jTextField7;</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javax.swing.JTextField jTextField8;</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javax.swing.JTextField jTextField9;</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 End of variables declaration//GEN-END:variables</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setAlignmentX(double d)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throw new UnsupportedOperationException("Not yet implemented");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private void setAlignmentY(double d)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throw new UnsupportedOperationException("Not yet implemented");</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 xml:space="preserve">    }</w:t>
            </w:r>
          </w:p>
          <w:p w:rsidR="00612B40" w:rsidRDefault="00612B40" w:rsidP="00612B40">
            <w:pPr>
              <w:autoSpaceDE w:val="0"/>
              <w:autoSpaceDN w:val="0"/>
              <w:adjustRightInd w:val="0"/>
              <w:spacing w:before="0"/>
              <w:rPr>
                <w:rFonts w:ascii="Courier New" w:hAnsi="Courier New" w:cs="Courier New"/>
                <w:sz w:val="22"/>
                <w:szCs w:val="22"/>
                <w:lang w:bidi="ar-SA"/>
              </w:rPr>
            </w:pPr>
            <w:r>
              <w:rPr>
                <w:rFonts w:ascii="Courier New" w:hAnsi="Courier New" w:cs="Courier New"/>
                <w:sz w:val="22"/>
                <w:szCs w:val="22"/>
                <w:lang w:bidi="ar-SA"/>
              </w:rPr>
              <w:t>}</w:t>
            </w:r>
          </w:p>
          <w:p w:rsidR="00612B40" w:rsidRDefault="00612B40" w:rsidP="00612B40">
            <w:pPr>
              <w:autoSpaceDE w:val="0"/>
              <w:autoSpaceDN w:val="0"/>
              <w:adjustRightInd w:val="0"/>
              <w:spacing w:before="0"/>
              <w:rPr>
                <w:rFonts w:ascii="Courier New" w:hAnsi="Courier New" w:cs="Courier New"/>
                <w:sz w:val="22"/>
                <w:szCs w:val="22"/>
                <w:lang w:bidi="ar-SA"/>
              </w:rPr>
            </w:pPr>
          </w:p>
          <w:p w:rsidR="00612B40" w:rsidRDefault="00612B40" w:rsidP="002D42EE"/>
        </w:tc>
      </w:tr>
    </w:tbl>
    <w:p w:rsidR="002D42EE" w:rsidRPr="002D42EE" w:rsidRDefault="002D42EE" w:rsidP="002D42EE"/>
    <w:p w:rsidR="002D42EE" w:rsidRDefault="002D42EE" w:rsidP="002D42EE">
      <w:pPr>
        <w:pStyle w:val="Heading3"/>
      </w:pPr>
      <w:r>
        <w:t>Mobile Application Coding</w:t>
      </w:r>
    </w:p>
    <w:p w:rsidR="002D42EE" w:rsidRDefault="002D42EE" w:rsidP="002D42EE"/>
    <w:tbl>
      <w:tblPr>
        <w:tblStyle w:val="TableGrid"/>
        <w:tblW w:w="0" w:type="auto"/>
        <w:tblLook w:val="04A0" w:firstRow="1" w:lastRow="0" w:firstColumn="1" w:lastColumn="0" w:noHBand="0" w:noVBand="1"/>
      </w:tblPr>
      <w:tblGrid>
        <w:gridCol w:w="9576"/>
      </w:tblGrid>
      <w:tr w:rsidR="002D42EE" w:rsidTr="002D42EE">
        <w:tc>
          <w:tcPr>
            <w:tcW w:w="9576" w:type="dxa"/>
          </w:tcPr>
          <w:p w:rsidR="002D42EE" w:rsidRDefault="002D42EE" w:rsidP="002D42EE">
            <w:r>
              <w:t>Index.xml</w:t>
            </w:r>
          </w:p>
        </w:tc>
      </w:tr>
      <w:tr w:rsidR="002D42EE" w:rsidTr="002D42EE">
        <w:tc>
          <w:tcPr>
            <w:tcW w:w="9576" w:type="dxa"/>
          </w:tcPr>
          <w:p w:rsidR="00612B40" w:rsidRDefault="00612B40" w:rsidP="00612B40"/>
          <w:p w:rsidR="00612B40" w:rsidRDefault="00612B40" w:rsidP="00612B40">
            <w:r>
              <w:t>&lt;!DOCTYPE html PUBLIC "-//W3C//DTD XHTML 1.0 Transitional//EN"</w:t>
            </w:r>
          </w:p>
          <w:p w:rsidR="00612B40" w:rsidRDefault="00612B40" w:rsidP="00612B40">
            <w:r>
              <w:t>"http://www.w3.org/TR/xhtml1/DTD/xhtml1-transitional.dtd"&gt;</w:t>
            </w:r>
          </w:p>
          <w:p w:rsidR="00612B40" w:rsidRDefault="00612B40" w:rsidP="00612B40">
            <w:r>
              <w:t>&lt;html&gt;</w:t>
            </w:r>
          </w:p>
          <w:p w:rsidR="00612B40" w:rsidRDefault="00612B40" w:rsidP="00612B40">
            <w:r>
              <w:t>&lt;head&gt;</w:t>
            </w:r>
          </w:p>
          <w:p w:rsidR="00612B40" w:rsidRDefault="00612B40" w:rsidP="00612B40">
            <w:r>
              <w:t xml:space="preserve">    &lt;meta http-equiv="Content-Type" content="text/html; charset=utf-8" /&gt;</w:t>
            </w:r>
          </w:p>
          <w:p w:rsidR="00612B40" w:rsidRDefault="00612B40" w:rsidP="00612B40">
            <w:r>
              <w:t xml:space="preserve">    &lt;title&gt;SMSmob&lt;/title&gt;</w:t>
            </w:r>
          </w:p>
          <w:p w:rsidR="00612B40" w:rsidRDefault="00612B40" w:rsidP="00612B40">
            <w:r>
              <w:t xml:space="preserve">    &lt;link href="s40-theme/css/s40-theme.css" rel="stylesheet" type="text/css" /&gt;</w:t>
            </w:r>
          </w:p>
          <w:p w:rsidR="00612B40" w:rsidRDefault="00612B40" w:rsidP="00612B40">
            <w:r>
              <w:t xml:space="preserve">    &lt;script language="javascript" type="text/javascript" src="s40-theme/js/screensize.js"&gt;&lt;/script&gt;</w:t>
            </w:r>
          </w:p>
          <w:p w:rsidR="00612B40" w:rsidRDefault="00612B40" w:rsidP="00612B40">
            <w:r>
              <w:t xml:space="preserve">    &lt;script type="text/javascript"&gt;</w:t>
            </w:r>
            <w:r>
              <w:tab/>
            </w:r>
            <w:r>
              <w:tab/>
            </w:r>
          </w:p>
          <w:p w:rsidR="00612B40" w:rsidRDefault="00612B40" w:rsidP="00612B40">
            <w:r>
              <w:tab/>
            </w:r>
            <w:r>
              <w:tab/>
              <w:t>function refreshPageContent() {</w:t>
            </w:r>
          </w:p>
          <w:p w:rsidR="00612B40" w:rsidRDefault="00612B40" w:rsidP="00612B40">
            <w:r>
              <w:tab/>
            </w:r>
            <w:r>
              <w:tab/>
            </w:r>
            <w:r>
              <w:tab/>
            </w:r>
            <w:r>
              <w:tab/>
              <w:t>// Add code for refreshing the page here...</w:t>
            </w:r>
            <w:r>
              <w:tab/>
            </w:r>
            <w:r>
              <w:tab/>
            </w:r>
            <w:r>
              <w:tab/>
            </w:r>
            <w:r>
              <w:tab/>
            </w:r>
          </w:p>
          <w:p w:rsidR="00612B40" w:rsidRDefault="00612B40" w:rsidP="00612B40">
            <w:r>
              <w:lastRenderedPageBreak/>
              <w:tab/>
            </w:r>
            <w:r>
              <w:tab/>
              <w:t>}</w:t>
            </w:r>
            <w:r>
              <w:tab/>
            </w:r>
            <w:r>
              <w:tab/>
            </w:r>
          </w:p>
          <w:p w:rsidR="00612B40" w:rsidRDefault="00612B40" w:rsidP="00612B40">
            <w:r>
              <w:tab/>
              <w:t>&lt;/script&gt;</w:t>
            </w:r>
          </w:p>
          <w:p w:rsidR="00612B40" w:rsidRDefault="00612B40" w:rsidP="00612B40">
            <w:r>
              <w:t xml:space="preserve">    &lt;link rel="stylesheet" type="text/css" href="s40-theme/css/s40-theme_labeled_text_field.css" /&gt;</w:t>
            </w:r>
          </w:p>
          <w:p w:rsidR="00612B40" w:rsidRDefault="00612B40" w:rsidP="00612B40">
            <w:r>
              <w:t xml:space="preserve">    &lt;link rel="stylesheet" type="text/css" href="s40-theme/css/s40-theme_button.css" /&gt;</w:t>
            </w:r>
          </w:p>
          <w:p w:rsidR="00612B40" w:rsidRDefault="00612B40" w:rsidP="00612B40">
            <w:r>
              <w:t xml:space="preserve">    &lt;link rel="stylesheet" type="text/css" href="s40-theme/css/s40-theme_text_field_with_button.css" /&gt;</w:t>
            </w:r>
          </w:p>
          <w:p w:rsidR="00612B40" w:rsidRDefault="00612B40" w:rsidP="00612B40">
            <w:r>
              <w:t xml:space="preserve">    &lt;link rel="stylesheet" type="text/css" href="s40-theme/css/s40-theme_category_list.css" /&gt;</w:t>
            </w:r>
          </w:p>
          <w:p w:rsidR="00612B40" w:rsidRDefault="00612B40" w:rsidP="00612B40">
            <w:r>
              <w:t xml:space="preserve">    &lt;link rel="stylesheet" type="text/css" href="s40-theme/css/s40-theme_category_list_item.css" /&gt;</w:t>
            </w:r>
          </w:p>
          <w:p w:rsidR="00612B40" w:rsidRDefault="00612B40" w:rsidP="00612B40">
            <w:r>
              <w:t xml:space="preserve">    &lt;link rel="stylesheet" type="text/css" href="s40-theme/css/s40-theme_list.css" /&gt;   </w:t>
            </w:r>
          </w:p>
          <w:p w:rsidR="00612B40" w:rsidRDefault="00612B40" w:rsidP="00612B40">
            <w:r>
              <w:t>&lt;/head&gt;</w:t>
            </w:r>
          </w:p>
          <w:p w:rsidR="00612B40" w:rsidRDefault="00612B40" w:rsidP="00612B40">
            <w:r>
              <w:t>&lt;body&gt;</w:t>
            </w:r>
          </w:p>
          <w:p w:rsidR="00612B40" w:rsidRDefault="00612B40" w:rsidP="00612B40">
            <w:r>
              <w:t xml:space="preserve">    &lt;div class="ui-page"&gt;</w:t>
            </w:r>
          </w:p>
          <w:p w:rsidR="00612B40" w:rsidRDefault="00612B40" w:rsidP="00612B40">
            <w:r>
              <w:t xml:space="preserve">        &lt;!-- header --&gt;</w:t>
            </w:r>
          </w:p>
          <w:p w:rsidR="00612B40" w:rsidRDefault="00612B40" w:rsidP="00612B40">
            <w:r>
              <w:t xml:space="preserve">        &lt;div class="ui-header"&gt;</w:t>
            </w:r>
          </w:p>
          <w:p w:rsidR="00612B40" w:rsidRDefault="00612B40" w:rsidP="00612B40">
            <w:r>
              <w:t xml:space="preserve">            &lt;div class="ui-title inline"&gt;&lt;h5&gt;School Management System&lt;/h5&gt;&lt;/div&gt;&lt;div class="refresh-icon inline"&gt;</w:t>
            </w:r>
          </w:p>
          <w:p w:rsidR="00612B40" w:rsidRDefault="00612B40" w:rsidP="00612B40">
            <w:r>
              <w:tab/>
              <w:t xml:space="preserve">        &lt;a onclick="refreshPageContent();"&gt;&lt;img alt="icon" src="s40-theme/images/refresh_40x40.png"/&gt;&lt;/a&gt;&lt;/div&gt;</w:t>
            </w:r>
          </w:p>
          <w:p w:rsidR="00612B40" w:rsidRDefault="00612B40" w:rsidP="00612B40">
            <w:r>
              <w:t xml:space="preserve">        &lt;/div&gt;</w:t>
            </w:r>
          </w:p>
          <w:p w:rsidR="00612B40" w:rsidRDefault="00612B40" w:rsidP="00612B40">
            <w:r>
              <w:t xml:space="preserve">        &lt;div class="ui-content"&gt;</w:t>
            </w:r>
          </w:p>
          <w:p w:rsidR="00612B40" w:rsidRDefault="00612B40" w:rsidP="00612B40">
            <w:r>
              <w:tab/>
            </w:r>
            <w:r>
              <w:tab/>
              <w:t xml:space="preserve">    &lt;div class="ui-tab-control inline"&gt;</w:t>
            </w:r>
          </w:p>
          <w:p w:rsidR="00612B40" w:rsidRDefault="00612B40" w:rsidP="00612B40">
            <w:r>
              <w:tab/>
            </w:r>
            <w:r>
              <w:tab/>
            </w:r>
            <w:r>
              <w:tab/>
              <w:t xml:space="preserve"> &lt;div class="ui-tab ui-tab-selected inline" id="tab_1" onclick="mwl.setGroupTarget('#tab_control_content', '#tab_1_content', 'ui-show', 'ui-hide');mwl.switchClass('#tab_1', 'ui-tab-not-selected', 'ui-tab-selected'); mwl.switchClass('#tab_2', 'ui-tab-selected', 'ui-tab-not-selected');mwl.switchClass('#tab_3', 'ui-tab-selected', 'ui-tab-not-selected');"&gt;Admission</w:t>
            </w:r>
          </w:p>
          <w:p w:rsidR="00612B40" w:rsidRDefault="00612B40" w:rsidP="00612B40">
            <w:r>
              <w:tab/>
            </w:r>
            <w:r>
              <w:tab/>
            </w:r>
            <w:r>
              <w:tab/>
              <w:t xml:space="preserve"> &lt;/div&gt;&lt;div class="ui-tab ui-tab-not-selected inline" id="tab_2" onclick="mwl.setGroupTarget('#tab_control_content', '#tab_2_content', 'ui-show', 'ui-hide');mwl.switchClass('#tab_1', 'ui-tab-selected', 'ui-tab-not-selected');mwl.switchClass('#tab_2', 'ui-tab-not-selected', 'ui-tab-selected');mwl.switchClass('#tab_3', 'ui-tab-selected', 'ui-tab-not-selected');"&gt;Student</w:t>
            </w:r>
          </w:p>
          <w:p w:rsidR="00612B40" w:rsidRDefault="00612B40" w:rsidP="00612B40">
            <w:r>
              <w:tab/>
            </w:r>
            <w:r>
              <w:tab/>
            </w:r>
            <w:r>
              <w:tab/>
              <w:t xml:space="preserve"> &lt;/div&gt;&lt;div class="ui-tab ui-tab-not-selected inline" id="tab_3" onclick="mwl.setGroupTarget('#tab_control_content', '#tab_3_content', 'ui-show', 'ui-hide');mwl.switchClass('#tab_1', 'ui-tab-selected', 'ui-tab-not-selected');mwl.switchClass('#tab_2', 'ui-tab-selected', 'ui-tab-not-selected');mwl.switchClass('#tab_3', 'ui-tab-not-selected', 'ui-tab-selected');"&gt;Course&lt;/div&gt;</w:t>
            </w:r>
          </w:p>
          <w:p w:rsidR="00612B40" w:rsidRDefault="00612B40" w:rsidP="00612B40">
            <w:r>
              <w:tab/>
            </w:r>
            <w:r>
              <w:tab/>
              <w:t xml:space="preserve">    &lt;/div&gt;</w:t>
            </w:r>
          </w:p>
          <w:p w:rsidR="00612B40" w:rsidRDefault="00612B40" w:rsidP="00612B40">
            <w:r>
              <w:tab/>
            </w:r>
            <w:r>
              <w:tab/>
            </w:r>
            <w:r>
              <w:tab/>
              <w:t>&lt;div class="ui-tab-content-row" id="tab_control_content"&gt;</w:t>
            </w:r>
          </w:p>
          <w:p w:rsidR="00612B40" w:rsidRDefault="00612B40" w:rsidP="00612B40">
            <w:r>
              <w:lastRenderedPageBreak/>
              <w:tab/>
            </w:r>
            <w:r>
              <w:tab/>
            </w:r>
            <w:r>
              <w:tab/>
              <w:t xml:space="preserve">     &lt;div id="tab_1_content" class="ui-show"&gt;</w:t>
            </w:r>
          </w:p>
          <w:p w:rsidR="00612B40" w:rsidRDefault="00612B40" w:rsidP="00612B40">
            <w:r>
              <w:tab/>
            </w:r>
            <w:r>
              <w:tab/>
            </w:r>
            <w:r>
              <w:tab/>
            </w:r>
            <w:r>
              <w:tab/>
            </w:r>
            <w:r>
              <w:tab/>
              <w:t>&lt;!-- label-with-text-field --&gt;</w:t>
            </w:r>
          </w:p>
          <w:p w:rsidR="00612B40" w:rsidRDefault="00612B40" w:rsidP="00612B40">
            <w:r>
              <w:t xml:space="preserve">                     &lt;div class="ui-fieldset_S40labeledtextfield"&gt;</w:t>
            </w:r>
          </w:p>
          <w:p w:rsidR="00612B40" w:rsidRDefault="00612B40" w:rsidP="00612B40">
            <w:r>
              <w:t xml:space="preserve">                      &lt;div class="ui-legend_S40labeledtextfield"&gt;First Name:&lt;/div&gt;</w:t>
            </w:r>
          </w:p>
          <w:p w:rsidR="00612B40" w:rsidRDefault="00612B40" w:rsidP="00612B40">
            <w:r>
              <w:t xml:space="preserve">                      &lt;input type="text" name="name" class="ui-text-input_S40labeledtextfield"/&gt;</w:t>
            </w:r>
          </w:p>
          <w:p w:rsidR="00612B40" w:rsidRDefault="00612B40" w:rsidP="00612B40">
            <w:r>
              <w:t xml:space="preserve">                      &lt;div class="ui-legend_S40labeledtextfield"&gt;Last Name:&lt;/div&gt;</w:t>
            </w:r>
          </w:p>
          <w:p w:rsidR="00612B40" w:rsidRDefault="00612B40" w:rsidP="00612B40">
            <w:r>
              <w:t xml:space="preserve">                      &lt;input type="text" name="name" class="ui-text-input_S40labeledtextfield"/&gt;</w:t>
            </w:r>
          </w:p>
          <w:p w:rsidR="00612B40" w:rsidRDefault="00612B40" w:rsidP="00612B40">
            <w:r>
              <w:t xml:space="preserve">                      &lt;div class="ui-legend_S40labeledtextfield"&gt;Address:&lt;/div&gt;</w:t>
            </w:r>
          </w:p>
          <w:p w:rsidR="00612B40" w:rsidRDefault="00612B40" w:rsidP="00612B40">
            <w:r>
              <w:t xml:space="preserve">                      &lt;input type="text" name="name" class="ui-text-input_S40labeledtextfield"/&gt;</w:t>
            </w:r>
          </w:p>
          <w:p w:rsidR="00612B40" w:rsidRDefault="00612B40" w:rsidP="00612B40">
            <w:r>
              <w:t xml:space="preserve">                      &lt;div class="ui-legend_S40labeledtextfield"&gt;Std:&lt;/div&gt;</w:t>
            </w:r>
          </w:p>
          <w:p w:rsidR="00612B40" w:rsidRDefault="00612B40" w:rsidP="00612B40">
            <w:r>
              <w:t xml:space="preserve">                      &lt;input type="text" name="name" class="ui-text-input_S40labeledtextfield"/&gt;</w:t>
            </w:r>
          </w:p>
          <w:p w:rsidR="00612B40" w:rsidRDefault="00612B40" w:rsidP="00612B40">
            <w:r>
              <w:t xml:space="preserve">                      &lt;br /&gt;&lt;br /&gt;&lt;button name="button1" class="ui-button_S40button"&gt;Submit&lt;/button&gt;</w:t>
            </w:r>
          </w:p>
          <w:p w:rsidR="00612B40" w:rsidRDefault="00612B40" w:rsidP="00612B40">
            <w:r>
              <w:t xml:space="preserve">                    &lt;/div&gt;</w:t>
            </w:r>
          </w:p>
          <w:p w:rsidR="00612B40" w:rsidRDefault="00612B40" w:rsidP="00612B40">
            <w:r>
              <w:tab/>
            </w:r>
            <w:r>
              <w:tab/>
            </w:r>
            <w:r>
              <w:tab/>
            </w:r>
            <w:r>
              <w:tab/>
              <w:t>&lt;/div&gt;</w:t>
            </w:r>
          </w:p>
          <w:p w:rsidR="00612B40" w:rsidRDefault="00612B40" w:rsidP="00612B40">
            <w:r>
              <w:tab/>
            </w:r>
            <w:r>
              <w:tab/>
            </w:r>
            <w:r>
              <w:tab/>
              <w:t xml:space="preserve">     &lt;div id="tab_2_content" class="ui-hide"&gt;</w:t>
            </w:r>
          </w:p>
          <w:p w:rsidR="00612B40" w:rsidRDefault="00612B40" w:rsidP="00612B40">
            <w:r>
              <w:tab/>
            </w:r>
            <w:r>
              <w:tab/>
            </w:r>
            <w:r>
              <w:tab/>
            </w:r>
            <w:r>
              <w:tab/>
            </w:r>
            <w:r>
              <w:tab/>
              <w:t>&lt;!-- label-with-text-field --&gt;</w:t>
            </w:r>
          </w:p>
          <w:p w:rsidR="00612B40" w:rsidRDefault="00612B40" w:rsidP="00612B40">
            <w:r>
              <w:t xml:space="preserve">                    &lt;div class="ui-fieldset_S40labeledtextfield"&gt;</w:t>
            </w:r>
          </w:p>
          <w:p w:rsidR="00612B40" w:rsidRDefault="00612B40" w:rsidP="00612B40">
            <w:r>
              <w:t xml:space="preserve">                     &lt;div class="ui-legend_S40labeledtextfield"&gt;User Name:&lt;/div&gt;</w:t>
            </w:r>
          </w:p>
          <w:p w:rsidR="00612B40" w:rsidRDefault="00612B40" w:rsidP="00612B40">
            <w:r>
              <w:t xml:space="preserve">                     &lt;input type="text" name="name" class="ui-text-input_S40labeledtextfield"/&gt;</w:t>
            </w:r>
          </w:p>
          <w:p w:rsidR="00612B40" w:rsidRDefault="00612B40" w:rsidP="00612B40">
            <w:r>
              <w:t xml:space="preserve">                     &lt;div class="ui-legend_S40labeledtextfield"&gt;Password&lt;/div&gt;</w:t>
            </w:r>
          </w:p>
          <w:p w:rsidR="00612B40" w:rsidRDefault="00612B40" w:rsidP="00612B40">
            <w:r>
              <w:t xml:space="preserve">                     &lt;input type="text" name="name" class="ui-text-input_S40labeledtextfield"/&gt;</w:t>
            </w:r>
          </w:p>
          <w:p w:rsidR="00612B40" w:rsidRDefault="00612B40" w:rsidP="00612B40">
            <w:r>
              <w:t xml:space="preserve">                     &lt;button name="submit" class="ui-button_S40button"&gt;Enter&lt;/button&gt;</w:t>
            </w:r>
          </w:p>
          <w:p w:rsidR="00612B40" w:rsidRDefault="00612B40" w:rsidP="00612B40">
            <w:r>
              <w:t xml:space="preserve">                    &lt;/div&gt;</w:t>
            </w:r>
          </w:p>
          <w:p w:rsidR="00612B40" w:rsidRDefault="00612B40" w:rsidP="00612B40">
            <w:r>
              <w:t xml:space="preserve">                    &lt;!-- category-list --&gt;</w:t>
            </w:r>
          </w:p>
          <w:p w:rsidR="00612B40" w:rsidRDefault="00612B40" w:rsidP="00612B40">
            <w:r>
              <w:tab/>
            </w:r>
            <w:r>
              <w:tab/>
            </w:r>
            <w:r>
              <w:tab/>
            </w:r>
            <w:r>
              <w:tab/>
            </w:r>
            <w:r>
              <w:tab/>
              <w:t>&lt;div class="ui-category-list_S40categorylist"&gt;</w:t>
            </w:r>
          </w:p>
          <w:p w:rsidR="00612B40" w:rsidRDefault="00612B40" w:rsidP="00612B40">
            <w:r>
              <w:tab/>
            </w:r>
            <w:r>
              <w:tab/>
            </w:r>
            <w:r>
              <w:tab/>
            </w:r>
            <w:r>
              <w:tab/>
            </w:r>
            <w:r>
              <w:tab/>
            </w:r>
            <w:r>
              <w:tab/>
              <w:t>&lt;!-- list-item-1 --&gt;</w:t>
            </w:r>
          </w:p>
          <w:p w:rsidR="00612B40" w:rsidRDefault="00612B40" w:rsidP="00612B40">
            <w:r>
              <w:tab/>
            </w:r>
            <w:r>
              <w:tab/>
            </w:r>
            <w:r>
              <w:tab/>
            </w:r>
            <w:r>
              <w:tab/>
            </w:r>
            <w:r>
              <w:tab/>
            </w:r>
            <w:r>
              <w:tab/>
              <w:t>&lt;div class="ui-category-list-item_S40categorylist"&gt;</w:t>
            </w:r>
          </w:p>
          <w:p w:rsidR="00612B40" w:rsidRDefault="00612B40" w:rsidP="00612B40">
            <w:r>
              <w:tab/>
              <w:t xml:space="preserve">    </w:t>
            </w:r>
            <w:r>
              <w:tab/>
            </w:r>
            <w:r>
              <w:tab/>
            </w:r>
            <w:r>
              <w:tab/>
            </w:r>
            <w:r>
              <w:tab/>
              <w:t xml:space="preserve"> &lt;div class="ui-category-list-item-title_S40categorylist ui-open_S40categorylist" id="category_title_1_1" onclick="mwl.toggleClass('#category_items_1_1', 'ui-hide_S40categorylist');mwl.toggleClass('#category_items_1_1', 'ui-</w:t>
            </w:r>
            <w:r>
              <w:lastRenderedPageBreak/>
              <w:t>show_S40categorylist');mwl.toggleClass('#category_title_1_1', 'ui-open_S40categorylist');mwl.toggleClass('#category_title_1_1', 'ui-close_S40categorylist');"&gt;Student Details&lt;/div&gt;</w:t>
            </w:r>
          </w:p>
          <w:p w:rsidR="00612B40" w:rsidRDefault="00612B40" w:rsidP="00612B40">
            <w:r>
              <w:tab/>
              <w:t xml:space="preserve">    </w:t>
            </w:r>
            <w:r>
              <w:tab/>
            </w:r>
            <w:r>
              <w:tab/>
            </w:r>
            <w:r>
              <w:tab/>
            </w:r>
            <w:r>
              <w:tab/>
              <w:t xml:space="preserve"> &lt;div class="ui-category-list-item-body_S40categorylist ui-show_S40categorylist" id="category_items_1_1"&gt;</w:t>
            </w:r>
          </w:p>
          <w:p w:rsidR="00612B40" w:rsidRDefault="00612B40" w:rsidP="00612B40">
            <w:r>
              <w:tab/>
              <w:t xml:space="preserve">    </w:t>
            </w:r>
            <w:r>
              <w:tab/>
            </w:r>
            <w:r>
              <w:tab/>
            </w:r>
            <w:r>
              <w:tab/>
            </w:r>
            <w:r>
              <w:tab/>
              <w:t xml:space="preserve"> &lt;!-- list-items --&gt;</w:t>
            </w:r>
          </w:p>
          <w:p w:rsidR="00612B40" w:rsidRDefault="00612B40" w:rsidP="00612B40">
            <w:r>
              <w:t>&lt;div class="ui-list_S40list"&gt;</w:t>
            </w:r>
          </w:p>
          <w:p w:rsidR="00612B40" w:rsidRDefault="00612B40" w:rsidP="00612B40">
            <w:r>
              <w:t xml:space="preserve">    &lt;div class="ui-list-item_S40list"&gt;Name:Joysankar Sengupta&lt;/div&gt;</w:t>
            </w:r>
          </w:p>
          <w:p w:rsidR="00612B40" w:rsidRDefault="00612B40" w:rsidP="00612B40">
            <w:r>
              <w:t xml:space="preserve">    &lt;div class="ui-list-item_S40list"&gt;Class:X&lt;/div&gt;</w:t>
            </w:r>
          </w:p>
          <w:p w:rsidR="00612B40" w:rsidRDefault="00612B40" w:rsidP="00612B40">
            <w:r>
              <w:t xml:space="preserve">    &lt;div class="ui-list-item_S40list"&gt;Roll No:32&lt;/div&gt;</w:t>
            </w:r>
          </w:p>
          <w:p w:rsidR="00612B40" w:rsidRDefault="00612B40" w:rsidP="00612B40">
            <w:r>
              <w:t xml:space="preserve">    &lt;div class="ui-list-item_S40list"&gt;Attendance:72%&lt;/div&gt;</w:t>
            </w:r>
          </w:p>
          <w:p w:rsidR="00612B40" w:rsidRDefault="00612B40" w:rsidP="00612B40">
            <w:r>
              <w:t>&lt;/div&gt;</w:t>
            </w:r>
          </w:p>
          <w:p w:rsidR="00612B40" w:rsidRDefault="00612B40" w:rsidP="00612B40">
            <w:r>
              <w:tab/>
              <w:t xml:space="preserve">    </w:t>
            </w:r>
            <w:r>
              <w:tab/>
            </w:r>
            <w:r>
              <w:tab/>
            </w:r>
            <w:r>
              <w:tab/>
            </w:r>
            <w:r>
              <w:tab/>
              <w:t>&lt;/div&gt;</w:t>
            </w:r>
          </w:p>
          <w:p w:rsidR="00612B40" w:rsidRDefault="00612B40" w:rsidP="00612B40">
            <w:r>
              <w:tab/>
            </w:r>
            <w:r>
              <w:tab/>
            </w:r>
            <w:r>
              <w:tab/>
            </w:r>
            <w:r>
              <w:tab/>
            </w:r>
            <w:r>
              <w:tab/>
            </w:r>
            <w:r>
              <w:tab/>
              <w:t>&lt;/div&gt;</w:t>
            </w:r>
          </w:p>
          <w:p w:rsidR="00612B40" w:rsidRDefault="00612B40" w:rsidP="00612B40">
            <w:r>
              <w:tab/>
              <w:t xml:space="preserve">             </w:t>
            </w:r>
            <w:r>
              <w:tab/>
              <w:t>&lt;!-- list-item-2 --&gt;</w:t>
            </w:r>
          </w:p>
          <w:p w:rsidR="00612B40" w:rsidRDefault="00612B40" w:rsidP="00612B40">
            <w:r>
              <w:tab/>
              <w:t xml:space="preserve">               &lt;div class="ui-category-list-item_S40categorylist"&gt;</w:t>
            </w:r>
          </w:p>
          <w:p w:rsidR="00612B40" w:rsidRDefault="00612B40" w:rsidP="00612B40">
            <w:r>
              <w:tab/>
              <w:t xml:space="preserve">               &lt;div class="ui-category-list-item-title_S40categorylist ui-close_S40categorylist" id="category_title_2_1" onclick="mwl.toggleClass('#category_items_2_1', 'ui-show_S40categorylist');mwl.toggleClass('#category_items_2_1', 'ui-hide_S40categorylist');mwl.toggleClass('#category_title_2_1', 'ui-close_S40categorylist');mwl.toggleClass('#category_title_2_1', 'ui-open_S40categorylist');"&gt;Result&lt;/div&gt;</w:t>
            </w:r>
          </w:p>
          <w:p w:rsidR="00612B40" w:rsidRDefault="00612B40" w:rsidP="00612B40">
            <w:r>
              <w:t xml:space="preserve">                   &lt;div class="ui-category-list-item-body_S40categorylist ui-hide_S40categorylist" id="category_items_2_1"&gt;</w:t>
            </w:r>
          </w:p>
          <w:p w:rsidR="00612B40" w:rsidRDefault="00612B40" w:rsidP="00612B40">
            <w:r>
              <w:t xml:space="preserve">        </w:t>
            </w:r>
            <w:r>
              <w:tab/>
              <w:t xml:space="preserve">             &lt;!-- list-items --&gt;</w:t>
            </w:r>
          </w:p>
          <w:p w:rsidR="00612B40" w:rsidRDefault="00612B40" w:rsidP="00612B40">
            <w:r>
              <w:t>&lt;div class="ui-list_S40list"&gt;</w:t>
            </w:r>
          </w:p>
          <w:p w:rsidR="00612B40" w:rsidRDefault="00612B40" w:rsidP="00612B40">
            <w:r>
              <w:t xml:space="preserve">    &lt;div class="ui-list-item_S40list"&gt;Total Marks Obtained:756&lt;/div&gt;</w:t>
            </w:r>
          </w:p>
          <w:p w:rsidR="00612B40" w:rsidRDefault="00612B40" w:rsidP="00612B40">
            <w:r>
              <w:t xml:space="preserve">    &lt;div class="ui-list-item_S40list"&gt;Division:1st&lt;/div&gt;</w:t>
            </w:r>
          </w:p>
          <w:p w:rsidR="00612B40" w:rsidRDefault="00612B40" w:rsidP="00612B40">
            <w:r>
              <w:t xml:space="preserve">    &lt;div class="ui-list-item_S40list"&gt;Status:Promoted&lt;/div&gt;</w:t>
            </w:r>
          </w:p>
          <w:p w:rsidR="00612B40" w:rsidRDefault="00612B40" w:rsidP="00612B40">
            <w:r>
              <w:t>&lt;/div&gt;</w:t>
            </w:r>
          </w:p>
          <w:p w:rsidR="00612B40" w:rsidRDefault="00612B40" w:rsidP="00612B40">
            <w:r>
              <w:t xml:space="preserve">                 &lt;/div&gt;</w:t>
            </w:r>
          </w:p>
          <w:p w:rsidR="00612B40" w:rsidRDefault="00612B40" w:rsidP="00612B40">
            <w:r>
              <w:t xml:space="preserve">                &lt;/div&gt;</w:t>
            </w:r>
          </w:p>
          <w:p w:rsidR="00612B40" w:rsidRDefault="00612B40" w:rsidP="00612B40">
            <w:r>
              <w:t xml:space="preserve">                &lt;/div&gt;</w:t>
            </w:r>
          </w:p>
          <w:p w:rsidR="00612B40" w:rsidRDefault="00612B40" w:rsidP="00612B40">
            <w:r>
              <w:tab/>
            </w:r>
            <w:r>
              <w:tab/>
            </w:r>
            <w:r>
              <w:tab/>
              <w:t xml:space="preserve">     &lt;/div&gt;</w:t>
            </w:r>
          </w:p>
          <w:p w:rsidR="00612B40" w:rsidRDefault="00612B40" w:rsidP="00612B40">
            <w:r>
              <w:lastRenderedPageBreak/>
              <w:tab/>
            </w:r>
            <w:r>
              <w:tab/>
            </w:r>
            <w:r>
              <w:tab/>
              <w:t xml:space="preserve">     &lt;div id="tab_3_content" class="ui-hide"&gt;</w:t>
            </w:r>
          </w:p>
          <w:p w:rsidR="00612B40" w:rsidRDefault="00612B40" w:rsidP="00612B40">
            <w:r>
              <w:tab/>
            </w:r>
            <w:r>
              <w:tab/>
            </w:r>
            <w:r>
              <w:tab/>
            </w:r>
            <w:r>
              <w:tab/>
              <w:t xml:space="preserve"> &lt;!-- category-list-item --&gt;</w:t>
            </w:r>
          </w:p>
          <w:p w:rsidR="00612B40" w:rsidRDefault="00612B40" w:rsidP="00612B40">
            <w:r>
              <w:t xml:space="preserve">    &lt;div class="ui-category-list-item_S40categorylistitem"&gt;</w:t>
            </w:r>
          </w:p>
          <w:p w:rsidR="00612B40" w:rsidRDefault="00612B40" w:rsidP="00612B40">
            <w:r>
              <w:t xml:space="preserve">    &lt;div class="ui-category-list-item-title_S40categorylistitem ui-open_S40categorylistitem" id="category_title_3_2" onclick="mwl.toggleClass('#category_items_3_2', 'ui-hide_S40categorylistitem');mwl.toggleClass('#category_items_3_2', 'ui-show_S40categorylistitem');mwl.toggleClass('#category_title_3_2', 'ui-open_S40categorylistitem');mwl.toggleClass('#category_title_3_2', 'ui-close_S40categorylistitem');"&gt;Regular Course&lt;/div&gt;</w:t>
            </w:r>
          </w:p>
          <w:p w:rsidR="00612B40" w:rsidRDefault="00612B40" w:rsidP="00612B40">
            <w:r>
              <w:t xml:space="preserve">    &lt;div class="ui-category-list-item-body_S40categorylistitem ui-show_S40categorylistitem" id="category_items_3_2"&gt;</w:t>
            </w:r>
          </w:p>
          <w:p w:rsidR="00612B40" w:rsidRDefault="00612B40" w:rsidP="00612B40">
            <w:r>
              <w:t xml:space="preserve">    </w:t>
            </w:r>
            <w:r>
              <w:tab/>
              <w:t>&lt;!-- list-items --&gt;</w:t>
            </w:r>
          </w:p>
          <w:p w:rsidR="00612B40" w:rsidRDefault="00612B40" w:rsidP="00612B40">
            <w:r>
              <w:t>&lt;div class="ui-list_S40list"&gt;</w:t>
            </w:r>
          </w:p>
          <w:p w:rsidR="00612B40" w:rsidRDefault="00612B40" w:rsidP="00612B40">
            <w:r>
              <w:t xml:space="preserve">    &lt;div class="ui-list-item_S40list"&gt;Science(Class XI-XII)&lt;/div&gt;</w:t>
            </w:r>
          </w:p>
          <w:p w:rsidR="00612B40" w:rsidRDefault="00612B40" w:rsidP="00612B40">
            <w:r>
              <w:t xml:space="preserve">    &lt;div class="ui-list-item_S40list"&gt;Arts(Class XI-XII)&lt;/div&gt;</w:t>
            </w:r>
          </w:p>
          <w:p w:rsidR="00612B40" w:rsidRDefault="00612B40" w:rsidP="00612B40">
            <w:r>
              <w:t xml:space="preserve">    &lt;div class="ui-list-item_S40list"&gt;Class V-X&lt;/div&gt;</w:t>
            </w:r>
          </w:p>
          <w:p w:rsidR="00612B40" w:rsidRDefault="00612B40" w:rsidP="00612B40">
            <w:r>
              <w:t>&lt;/div&gt;</w:t>
            </w:r>
          </w:p>
          <w:p w:rsidR="00612B40" w:rsidRDefault="00612B40" w:rsidP="00612B40">
            <w:r>
              <w:t xml:space="preserve">    &lt;/div&gt;</w:t>
            </w:r>
          </w:p>
          <w:p w:rsidR="00612B40" w:rsidRDefault="00612B40" w:rsidP="00612B40">
            <w:r>
              <w:tab/>
              <w:t>&lt;/div&gt;</w:t>
            </w:r>
          </w:p>
          <w:p w:rsidR="00612B40" w:rsidRDefault="00612B40" w:rsidP="00612B40">
            <w:r>
              <w:tab/>
              <w:t>&lt;!-- category-list-item --&gt;</w:t>
            </w:r>
          </w:p>
          <w:p w:rsidR="00612B40" w:rsidRDefault="00612B40" w:rsidP="00612B40">
            <w:r>
              <w:t>&lt;div class="ui-category-list-item_S40categorylistitem"&gt;</w:t>
            </w:r>
          </w:p>
          <w:p w:rsidR="00612B40" w:rsidRDefault="00612B40" w:rsidP="00612B40">
            <w:r>
              <w:t xml:space="preserve">    &lt;div class="ui-category-list-item-title_S40categorylistitem ui-open_S40categorylistitem" id="category_title_3_3" onclick="mwl.toggleClass('#category_items_3_3', 'ui-hide_S40categorylistitem');mwl.toggleClass('#category_items_3_3', 'ui-show_S40categorylistitem');mwl.toggleClass('#category_title_3_3', 'ui-open_S40categorylistitem');mwl.toggleClass('#category_title_3_3', 'ui-close_S40categorylistitem');"&gt;Vocational&lt;/div&gt;</w:t>
            </w:r>
          </w:p>
          <w:p w:rsidR="00612B40" w:rsidRDefault="00612B40" w:rsidP="00612B40">
            <w:r>
              <w:t xml:space="preserve">    &lt;div class="ui-category-list-item-body_S40categorylistitem ui-show_S40categorylistitem" id="category_items_3_3"&gt;</w:t>
            </w:r>
          </w:p>
          <w:p w:rsidR="00612B40" w:rsidRDefault="00612B40" w:rsidP="00612B40">
            <w:r>
              <w:t xml:space="preserve">    </w:t>
            </w:r>
            <w:r>
              <w:tab/>
              <w:t>&lt;!-- list-items --&gt;</w:t>
            </w:r>
          </w:p>
          <w:p w:rsidR="00612B40" w:rsidRDefault="00612B40" w:rsidP="00612B40">
            <w:r>
              <w:t>&lt;div class="ui-list_S40list"&gt;</w:t>
            </w:r>
          </w:p>
          <w:p w:rsidR="00612B40" w:rsidRDefault="00612B40" w:rsidP="00612B40">
            <w:r>
              <w:t xml:space="preserve">    &lt;div class="ui-list-item_S40list"&gt;Basic Computer&lt;/div&gt;</w:t>
            </w:r>
          </w:p>
          <w:p w:rsidR="00612B40" w:rsidRDefault="00612B40" w:rsidP="00612B40">
            <w:r>
              <w:t xml:space="preserve">    &lt;div class="ui-list-item_S40list"&gt;Drawing&lt;/div&gt;</w:t>
            </w:r>
          </w:p>
          <w:p w:rsidR="00612B40" w:rsidRDefault="00612B40" w:rsidP="00612B40">
            <w:r>
              <w:t xml:space="preserve">    &lt;div class="ui-list-item_S40list"&gt;Others&lt;/div&gt;</w:t>
            </w:r>
          </w:p>
          <w:p w:rsidR="00612B40" w:rsidRDefault="00612B40" w:rsidP="00612B40">
            <w:r>
              <w:lastRenderedPageBreak/>
              <w:t>&lt;/div&gt;</w:t>
            </w:r>
          </w:p>
          <w:p w:rsidR="00612B40" w:rsidRDefault="00612B40" w:rsidP="00612B40">
            <w:r>
              <w:t xml:space="preserve">    &lt;/div&gt;</w:t>
            </w:r>
          </w:p>
          <w:p w:rsidR="00612B40" w:rsidRDefault="00612B40" w:rsidP="00612B40">
            <w:r>
              <w:t>&lt;/div&gt;</w:t>
            </w:r>
          </w:p>
          <w:p w:rsidR="00612B40" w:rsidRDefault="00612B40" w:rsidP="00612B40">
            <w:r>
              <w:tab/>
            </w:r>
            <w:r>
              <w:tab/>
            </w:r>
            <w:r>
              <w:tab/>
              <w:t xml:space="preserve">     &lt;/div&gt;</w:t>
            </w:r>
          </w:p>
          <w:p w:rsidR="00612B40" w:rsidRDefault="00612B40" w:rsidP="00612B40">
            <w:r>
              <w:tab/>
            </w:r>
            <w:r>
              <w:tab/>
            </w:r>
            <w:r>
              <w:tab/>
              <w:t xml:space="preserve">   &lt;/div&gt; </w:t>
            </w:r>
            <w:r>
              <w:tab/>
            </w:r>
          </w:p>
          <w:p w:rsidR="00612B40" w:rsidRDefault="00612B40" w:rsidP="00612B40">
            <w:r>
              <w:tab/>
            </w:r>
            <w:r>
              <w:tab/>
            </w:r>
            <w:r>
              <w:tab/>
              <w:t>&lt;/div&gt;</w:t>
            </w:r>
          </w:p>
          <w:p w:rsidR="00612B40" w:rsidRDefault="00612B40" w:rsidP="00612B40">
            <w:r>
              <w:t xml:space="preserve"> </w:t>
            </w:r>
            <w:r>
              <w:tab/>
            </w:r>
            <w:r>
              <w:tab/>
            </w:r>
            <w:r>
              <w:tab/>
            </w:r>
          </w:p>
          <w:p w:rsidR="00612B40" w:rsidRDefault="00612B40" w:rsidP="00612B40">
            <w:r>
              <w:tab/>
            </w:r>
            <w:r>
              <w:tab/>
              <w:t>&lt;/div&gt;</w:t>
            </w:r>
          </w:p>
          <w:p w:rsidR="00612B40" w:rsidRDefault="00612B40" w:rsidP="00612B40">
            <w:r>
              <w:t xml:space="preserve">    </w:t>
            </w:r>
          </w:p>
          <w:p w:rsidR="00612B40" w:rsidRDefault="00612B40" w:rsidP="00612B40">
            <w:r>
              <w:t>&lt;/body&gt;</w:t>
            </w:r>
          </w:p>
          <w:p w:rsidR="002D42EE" w:rsidRDefault="00612B40" w:rsidP="00612B40">
            <w:r>
              <w:t>&lt;/html&gt;</w:t>
            </w:r>
          </w:p>
        </w:tc>
      </w:tr>
    </w:tbl>
    <w:p w:rsidR="002D42EE" w:rsidRPr="002D42EE" w:rsidRDefault="002D42EE" w:rsidP="002D42EE"/>
    <w:p w:rsidR="00842240" w:rsidRDefault="00842240" w:rsidP="00792993">
      <w:pPr>
        <w:pStyle w:val="Heading2"/>
      </w:pPr>
      <w:bookmarkStart w:id="45" w:name="_Toc346626354"/>
      <w:r>
        <w:t>COMMENTS AND DESCRIPTION OF CODING SEGMENTS</w:t>
      </w:r>
      <w:bookmarkEnd w:id="45"/>
    </w:p>
    <w:p w:rsidR="008923F9" w:rsidRDefault="008923F9" w:rsidP="008923F9">
      <w:pPr>
        <w:pStyle w:val="Heading4"/>
      </w:pPr>
      <w:r>
        <w:t xml:space="preserve">Code Commenting </w:t>
      </w:r>
    </w:p>
    <w:p w:rsidR="008923F9" w:rsidRDefault="008923F9" w:rsidP="002A770C">
      <w:pPr>
        <w:pStyle w:val="ListParagraph"/>
        <w:numPr>
          <w:ilvl w:val="0"/>
          <w:numId w:val="39"/>
        </w:numPr>
        <w:spacing w:before="0" w:line="288" w:lineRule="auto"/>
      </w:pPr>
      <w:r>
        <w:t xml:space="preserve">All comments have been written in the same language, </w:t>
      </w:r>
      <w:proofErr w:type="gramStart"/>
      <w:r>
        <w:t>be</w:t>
      </w:r>
      <w:proofErr w:type="gramEnd"/>
      <w:r>
        <w:t xml:space="preserve"> grammatically correct, and contain appropriate punctuation.</w:t>
      </w:r>
    </w:p>
    <w:p w:rsidR="008923F9" w:rsidRDefault="008923F9" w:rsidP="002A770C">
      <w:pPr>
        <w:pStyle w:val="ListParagraph"/>
        <w:numPr>
          <w:ilvl w:val="0"/>
          <w:numId w:val="39"/>
        </w:numPr>
        <w:spacing w:before="0" w:line="288" w:lineRule="auto"/>
      </w:pPr>
      <w:r>
        <w:t>Used // or /// but never /* … */</w:t>
      </w:r>
    </w:p>
    <w:p w:rsidR="008923F9" w:rsidRDefault="008923F9" w:rsidP="002A770C">
      <w:pPr>
        <w:pStyle w:val="ListParagraph"/>
        <w:numPr>
          <w:ilvl w:val="0"/>
          <w:numId w:val="39"/>
        </w:numPr>
        <w:spacing w:before="0" w:line="288" w:lineRule="auto"/>
      </w:pPr>
      <w:r>
        <w:t xml:space="preserve">Did not “flowerbox” comment </w:t>
      </w:r>
      <w:proofErr w:type="gramStart"/>
      <w:r>
        <w:t>blocks.</w:t>
      </w:r>
      <w:proofErr w:type="gramEnd"/>
      <w:r>
        <w:t xml:space="preserve"> </w:t>
      </w:r>
    </w:p>
    <w:p w:rsidR="008923F9" w:rsidRDefault="008923F9" w:rsidP="008923F9">
      <w:pPr>
        <w:pStyle w:val="ListParagraph"/>
      </w:pPr>
      <w:r>
        <w:t xml:space="preserve">Example: </w:t>
      </w:r>
    </w:p>
    <w:p w:rsidR="008923F9" w:rsidRDefault="008923F9" w:rsidP="008923F9">
      <w:pPr>
        <w:pStyle w:val="ListParagraph"/>
      </w:pPr>
      <w:r>
        <w:t xml:space="preserve">// *************************************** </w:t>
      </w:r>
    </w:p>
    <w:p w:rsidR="008923F9" w:rsidRDefault="008923F9" w:rsidP="008923F9">
      <w:pPr>
        <w:pStyle w:val="ListParagraph"/>
      </w:pPr>
      <w:r>
        <w:t xml:space="preserve">// Comment block </w:t>
      </w:r>
    </w:p>
    <w:p w:rsidR="008923F9" w:rsidRDefault="008923F9" w:rsidP="008923F9">
      <w:pPr>
        <w:pStyle w:val="ListParagraph"/>
      </w:pPr>
      <w:r>
        <w:t xml:space="preserve">// *************************************** </w:t>
      </w:r>
    </w:p>
    <w:p w:rsidR="008923F9" w:rsidRDefault="008923F9" w:rsidP="002A770C">
      <w:pPr>
        <w:pStyle w:val="ListParagraph"/>
        <w:numPr>
          <w:ilvl w:val="0"/>
          <w:numId w:val="39"/>
        </w:numPr>
        <w:spacing w:before="0" w:line="288" w:lineRule="auto"/>
      </w:pPr>
      <w:r>
        <w:t xml:space="preserve">Always </w:t>
      </w:r>
      <w:proofErr w:type="gramStart"/>
      <w:r>
        <w:t>Used</w:t>
      </w:r>
      <w:proofErr w:type="gramEnd"/>
      <w:r>
        <w:t xml:space="preserve"> inline-comments to explain assumptions, known issues, and algorithm insights. </w:t>
      </w:r>
    </w:p>
    <w:p w:rsidR="008923F9" w:rsidRDefault="008923F9" w:rsidP="002A770C">
      <w:pPr>
        <w:pStyle w:val="ListParagraph"/>
        <w:numPr>
          <w:ilvl w:val="0"/>
          <w:numId w:val="39"/>
        </w:numPr>
        <w:spacing w:before="0" w:line="288" w:lineRule="auto"/>
      </w:pPr>
      <w:r>
        <w:t xml:space="preserve">Never used inline-comments to explain obvious code. Well written code is self documenting. </w:t>
      </w:r>
    </w:p>
    <w:p w:rsidR="008923F9" w:rsidRDefault="008923F9" w:rsidP="002A770C">
      <w:pPr>
        <w:pStyle w:val="ListParagraph"/>
        <w:numPr>
          <w:ilvl w:val="0"/>
          <w:numId w:val="39"/>
        </w:numPr>
        <w:spacing w:before="0" w:line="288" w:lineRule="auto"/>
      </w:pPr>
      <w:r>
        <w:t xml:space="preserve">Only used comments for bad code to say “fix this code” – otherwise remove, or rewrite the code! </w:t>
      </w:r>
    </w:p>
    <w:p w:rsidR="008923F9" w:rsidRDefault="008923F9" w:rsidP="002A770C">
      <w:pPr>
        <w:pStyle w:val="ListParagraph"/>
        <w:numPr>
          <w:ilvl w:val="0"/>
          <w:numId w:val="39"/>
        </w:numPr>
        <w:spacing w:before="0" w:line="288" w:lineRule="auto"/>
      </w:pPr>
      <w:r>
        <w:t xml:space="preserve">Included comments using Task-List keyword flags to allow comment-filtering. </w:t>
      </w:r>
    </w:p>
    <w:p w:rsidR="008923F9" w:rsidRDefault="008923F9" w:rsidP="008923F9">
      <w:pPr>
        <w:pStyle w:val="ListParagraph"/>
      </w:pPr>
      <w:r>
        <w:t xml:space="preserve">Example: </w:t>
      </w:r>
    </w:p>
    <w:p w:rsidR="008923F9" w:rsidRDefault="008923F9" w:rsidP="008923F9">
      <w:pPr>
        <w:pStyle w:val="ListParagraph"/>
      </w:pPr>
      <w:r>
        <w:t xml:space="preserve">// TODO: Place Database Code Here </w:t>
      </w:r>
    </w:p>
    <w:p w:rsidR="008923F9" w:rsidRDefault="008923F9" w:rsidP="008923F9">
      <w:pPr>
        <w:pStyle w:val="ListParagraph"/>
      </w:pPr>
      <w:r>
        <w:t xml:space="preserve">// UNDONE: Removed P\Invoke Call due to errors </w:t>
      </w:r>
    </w:p>
    <w:p w:rsidR="008923F9" w:rsidRDefault="008923F9" w:rsidP="008923F9">
      <w:pPr>
        <w:pStyle w:val="ListParagraph"/>
      </w:pPr>
      <w:r>
        <w:t xml:space="preserve">// HACK: Temporary fix until able to refactor </w:t>
      </w:r>
    </w:p>
    <w:p w:rsidR="008923F9" w:rsidRDefault="008923F9" w:rsidP="002A770C">
      <w:pPr>
        <w:pStyle w:val="ListParagraph"/>
        <w:numPr>
          <w:ilvl w:val="0"/>
          <w:numId w:val="39"/>
        </w:numPr>
        <w:spacing w:before="0" w:line="288" w:lineRule="auto"/>
      </w:pPr>
      <w:r>
        <w:t xml:space="preserve">Always applied C# comment-blocks (///) to public, protected, and internal declarations. </w:t>
      </w:r>
    </w:p>
    <w:p w:rsidR="008923F9" w:rsidRDefault="008923F9" w:rsidP="002A770C">
      <w:pPr>
        <w:pStyle w:val="ListParagraph"/>
        <w:numPr>
          <w:ilvl w:val="0"/>
          <w:numId w:val="39"/>
        </w:numPr>
        <w:spacing w:before="0" w:line="288" w:lineRule="auto"/>
      </w:pPr>
      <w:r>
        <w:t xml:space="preserve">Only used C# comment-blocks for documenting the API. </w:t>
      </w:r>
    </w:p>
    <w:p w:rsidR="008923F9" w:rsidRDefault="008923F9" w:rsidP="002A770C">
      <w:pPr>
        <w:pStyle w:val="ListParagraph"/>
        <w:numPr>
          <w:ilvl w:val="0"/>
          <w:numId w:val="39"/>
        </w:numPr>
        <w:spacing w:before="0" w:line="288" w:lineRule="auto"/>
      </w:pPr>
      <w:r>
        <w:t xml:space="preserve">Always included &lt;summary&gt; comments. Include &lt;param&gt;, &lt;return&gt;, and &lt;exception&gt; comment </w:t>
      </w:r>
    </w:p>
    <w:p w:rsidR="008923F9" w:rsidRDefault="008923F9" w:rsidP="002A770C">
      <w:pPr>
        <w:pStyle w:val="ListParagraph"/>
        <w:numPr>
          <w:ilvl w:val="0"/>
          <w:numId w:val="39"/>
        </w:numPr>
        <w:spacing w:before="0" w:line="288" w:lineRule="auto"/>
      </w:pPr>
      <w:proofErr w:type="gramStart"/>
      <w:r>
        <w:t>sections</w:t>
      </w:r>
      <w:proofErr w:type="gramEnd"/>
      <w:r>
        <w:t xml:space="preserve"> where applicable. </w:t>
      </w:r>
    </w:p>
    <w:p w:rsidR="008923F9" w:rsidRDefault="008923F9" w:rsidP="002A770C">
      <w:pPr>
        <w:pStyle w:val="ListParagraph"/>
        <w:numPr>
          <w:ilvl w:val="0"/>
          <w:numId w:val="39"/>
        </w:numPr>
        <w:spacing w:before="0" w:line="288" w:lineRule="auto"/>
      </w:pPr>
      <w:r>
        <w:t xml:space="preserve">Included &lt;see cref=””/&gt; and &lt;seeAlso cref=””/&gt; where possible. </w:t>
      </w:r>
    </w:p>
    <w:p w:rsidR="008923F9" w:rsidRDefault="008923F9" w:rsidP="002A770C">
      <w:pPr>
        <w:pStyle w:val="ListParagraph"/>
        <w:numPr>
          <w:ilvl w:val="0"/>
          <w:numId w:val="39"/>
        </w:numPr>
        <w:spacing w:before="0" w:line="288" w:lineRule="auto"/>
      </w:pPr>
      <w:r>
        <w:lastRenderedPageBreak/>
        <w:t xml:space="preserve">Always added CDATA tags to comments containing code and other embedded markup in order to avoid encoding issues. </w:t>
      </w:r>
    </w:p>
    <w:p w:rsidR="008923F9" w:rsidRDefault="008923F9" w:rsidP="008923F9">
      <w:pPr>
        <w:pStyle w:val="ListParagraph"/>
      </w:pPr>
      <w:r>
        <w:t>Example:</w:t>
      </w:r>
    </w:p>
    <w:p w:rsidR="008923F9" w:rsidRDefault="008923F9" w:rsidP="008923F9">
      <w:pPr>
        <w:pStyle w:val="ListParagraph"/>
      </w:pPr>
      <w:r>
        <w:t xml:space="preserve">/// &lt;example&gt; </w:t>
      </w:r>
    </w:p>
    <w:p w:rsidR="008923F9" w:rsidRDefault="008923F9" w:rsidP="008923F9">
      <w:pPr>
        <w:pStyle w:val="ListParagraph"/>
      </w:pPr>
      <w:r>
        <w:t xml:space="preserve">/// Add the following key to the “appSettings” section of your config: </w:t>
      </w:r>
    </w:p>
    <w:p w:rsidR="008923F9" w:rsidRDefault="008923F9" w:rsidP="008923F9">
      <w:pPr>
        <w:pStyle w:val="ListParagraph"/>
      </w:pPr>
      <w:r>
        <w:t>/// &lt;code&gt;&lt;</w:t>
      </w:r>
      <w:proofErr w:type="gramStart"/>
      <w:r>
        <w:t>![</w:t>
      </w:r>
      <w:proofErr w:type="gramEnd"/>
      <w:r>
        <w:t>CDATA[</w:t>
      </w:r>
    </w:p>
    <w:p w:rsidR="008923F9" w:rsidRDefault="008923F9" w:rsidP="008923F9">
      <w:pPr>
        <w:pStyle w:val="ListParagraph"/>
      </w:pPr>
      <w:r>
        <w:t xml:space="preserve">/// &lt;configuration&gt; </w:t>
      </w:r>
    </w:p>
    <w:p w:rsidR="008923F9" w:rsidRDefault="008923F9" w:rsidP="008923F9">
      <w:pPr>
        <w:pStyle w:val="ListParagraph"/>
      </w:pPr>
      <w:r>
        <w:t xml:space="preserve">/// &lt;appSettings&gt; </w:t>
      </w:r>
    </w:p>
    <w:p w:rsidR="008923F9" w:rsidRDefault="008923F9" w:rsidP="008923F9">
      <w:pPr>
        <w:pStyle w:val="ListParagraph"/>
      </w:pPr>
      <w:r>
        <w:t xml:space="preserve">/// &lt;add key=”mySetting” value=”myValue”/&gt; </w:t>
      </w:r>
    </w:p>
    <w:p w:rsidR="008923F9" w:rsidRDefault="008923F9" w:rsidP="008923F9">
      <w:pPr>
        <w:pStyle w:val="ListParagraph"/>
      </w:pPr>
      <w:r>
        <w:t xml:space="preserve">/// &lt;/appSettings&gt; </w:t>
      </w:r>
    </w:p>
    <w:p w:rsidR="008923F9" w:rsidRDefault="008923F9" w:rsidP="008923F9">
      <w:pPr>
        <w:pStyle w:val="ListParagraph"/>
      </w:pPr>
      <w:r>
        <w:t xml:space="preserve">/// &lt;/configuration&gt; </w:t>
      </w:r>
    </w:p>
    <w:p w:rsidR="008923F9" w:rsidRDefault="008923F9" w:rsidP="008923F9">
      <w:pPr>
        <w:pStyle w:val="ListParagraph"/>
      </w:pPr>
      <w:r>
        <w:t>//</w:t>
      </w:r>
      <w:proofErr w:type="gramStart"/>
      <w:r>
        <w:t>/ ]</w:t>
      </w:r>
      <w:proofErr w:type="gramEnd"/>
      <w:r>
        <w:t>]&gt;&lt;/code&gt; &gt;</w:t>
      </w:r>
    </w:p>
    <w:p w:rsidR="008923F9" w:rsidRDefault="008923F9" w:rsidP="008923F9">
      <w:pPr>
        <w:pStyle w:val="ListParagraph"/>
      </w:pPr>
      <w:r>
        <w:t>/// &lt;/example&gt;</w:t>
      </w:r>
    </w:p>
    <w:p w:rsidR="008923F9" w:rsidRPr="00472BB3" w:rsidRDefault="008923F9" w:rsidP="008923F9"/>
    <w:p w:rsidR="008923F9" w:rsidRPr="005D1E44" w:rsidRDefault="008923F9" w:rsidP="008923F9">
      <w:pPr>
        <w:pStyle w:val="Heading2"/>
      </w:pPr>
      <w:bookmarkStart w:id="46" w:name="_Toc351927623"/>
      <w:bookmarkStart w:id="47" w:name="_Toc351952550"/>
      <w:r w:rsidRPr="005D1E44">
        <w:t>Standardization of the coding</w:t>
      </w:r>
      <w:bookmarkEnd w:id="46"/>
      <w:bookmarkEnd w:id="47"/>
    </w:p>
    <w:p w:rsidR="008923F9" w:rsidRPr="007F69DC" w:rsidRDefault="008923F9" w:rsidP="008923F9">
      <w:r w:rsidRPr="007F69DC">
        <w:t xml:space="preserve">Coding style causes the most inconsistency and controversy between developers. Each developer has a preference, and </w:t>
      </w:r>
    </w:p>
    <w:p w:rsidR="008923F9" w:rsidRPr="007F69DC" w:rsidRDefault="008923F9" w:rsidP="008923F9">
      <w:proofErr w:type="gramStart"/>
      <w:r w:rsidRPr="007F69DC">
        <w:t>rarely</w:t>
      </w:r>
      <w:proofErr w:type="gramEnd"/>
      <w:r w:rsidRPr="007F69DC">
        <w:t xml:space="preserve"> are two the same. However, consistent layout, format, and organization are </w:t>
      </w:r>
      <w:proofErr w:type="gramStart"/>
      <w:r w:rsidRPr="007F69DC">
        <w:t>key</w:t>
      </w:r>
      <w:proofErr w:type="gramEnd"/>
      <w:r w:rsidRPr="007F69DC">
        <w:t xml:space="preserve"> to creating maintainable code. </w:t>
      </w:r>
    </w:p>
    <w:p w:rsidR="008923F9" w:rsidRPr="007F69DC" w:rsidRDefault="008923F9" w:rsidP="008923F9">
      <w:r w:rsidRPr="007F69DC">
        <w:t xml:space="preserve">The following sections describe the preferred way to implement C# source code in order to create readable, clear, and </w:t>
      </w:r>
    </w:p>
    <w:p w:rsidR="008923F9" w:rsidRDefault="008923F9" w:rsidP="008923F9">
      <w:proofErr w:type="gramStart"/>
      <w:r w:rsidRPr="007F69DC">
        <w:t>consistent</w:t>
      </w:r>
      <w:proofErr w:type="gramEnd"/>
      <w:r w:rsidRPr="007F69DC">
        <w:t xml:space="preserve"> code that is easy to understand and maintain.</w:t>
      </w:r>
    </w:p>
    <w:p w:rsidR="008923F9" w:rsidRDefault="008923F9" w:rsidP="008923F9">
      <w:pPr>
        <w:pStyle w:val="Heading4"/>
      </w:pPr>
      <w:r w:rsidRPr="007F69DC">
        <w:t xml:space="preserve">Formatting </w:t>
      </w:r>
    </w:p>
    <w:p w:rsidR="008923F9" w:rsidRPr="007F69DC" w:rsidRDefault="008923F9" w:rsidP="008923F9"/>
    <w:p w:rsidR="008923F9" w:rsidRPr="00F72505" w:rsidRDefault="008923F9" w:rsidP="002A770C">
      <w:pPr>
        <w:pStyle w:val="ListParagraph"/>
        <w:numPr>
          <w:ilvl w:val="0"/>
          <w:numId w:val="40"/>
        </w:numPr>
        <w:spacing w:before="0" w:line="288" w:lineRule="auto"/>
      </w:pPr>
      <w:r w:rsidRPr="00F72505">
        <w:t xml:space="preserve">Never declared more than 1 namespace per file. </w:t>
      </w:r>
    </w:p>
    <w:p w:rsidR="008923F9" w:rsidRPr="00F72505" w:rsidRDefault="008923F9" w:rsidP="002A770C">
      <w:pPr>
        <w:pStyle w:val="ListParagraph"/>
        <w:numPr>
          <w:ilvl w:val="0"/>
          <w:numId w:val="40"/>
        </w:numPr>
        <w:spacing w:before="0" w:line="288" w:lineRule="auto"/>
      </w:pPr>
      <w:r w:rsidRPr="00F72505">
        <w:t xml:space="preserve">Avoided putting multiple classes in a single file. </w:t>
      </w:r>
    </w:p>
    <w:p w:rsidR="008923F9" w:rsidRPr="00F72505" w:rsidRDefault="008923F9" w:rsidP="002A770C">
      <w:pPr>
        <w:pStyle w:val="ListParagraph"/>
        <w:numPr>
          <w:ilvl w:val="0"/>
          <w:numId w:val="40"/>
        </w:numPr>
        <w:spacing w:before="0" w:line="288" w:lineRule="auto"/>
      </w:pPr>
      <w:r w:rsidRPr="00F72505">
        <w:t>Always placed curly bra</w:t>
      </w:r>
      <w:r>
        <w:t>SMS</w:t>
      </w:r>
      <w:r w:rsidRPr="00F72505">
        <w:t xml:space="preserve"> (</w:t>
      </w:r>
      <w:proofErr w:type="gramStart"/>
      <w:r w:rsidRPr="00F72505">
        <w:t>{ and</w:t>
      </w:r>
      <w:proofErr w:type="gramEnd"/>
      <w:r w:rsidRPr="00F72505">
        <w:t xml:space="preserve"> }) on a new line. </w:t>
      </w:r>
    </w:p>
    <w:p w:rsidR="008923F9" w:rsidRPr="00F72505" w:rsidRDefault="008923F9" w:rsidP="002A770C">
      <w:pPr>
        <w:pStyle w:val="ListParagraph"/>
        <w:numPr>
          <w:ilvl w:val="0"/>
          <w:numId w:val="40"/>
        </w:numPr>
        <w:spacing w:before="0" w:line="288" w:lineRule="auto"/>
      </w:pPr>
      <w:r w:rsidRPr="00F72505">
        <w:t>Always used curly bra</w:t>
      </w:r>
      <w:r>
        <w:t>SMS</w:t>
      </w:r>
      <w:r w:rsidRPr="00F72505">
        <w:t xml:space="preserve"> (</w:t>
      </w:r>
      <w:proofErr w:type="gramStart"/>
      <w:r w:rsidRPr="00F72505">
        <w:t>{ and</w:t>
      </w:r>
      <w:proofErr w:type="gramEnd"/>
      <w:r w:rsidRPr="00F72505">
        <w:t xml:space="preserve"> }) in conditional statements. </w:t>
      </w:r>
    </w:p>
    <w:p w:rsidR="008923F9" w:rsidRPr="00F72505" w:rsidRDefault="008923F9" w:rsidP="002A770C">
      <w:pPr>
        <w:pStyle w:val="ListParagraph"/>
        <w:numPr>
          <w:ilvl w:val="0"/>
          <w:numId w:val="40"/>
        </w:numPr>
        <w:spacing w:before="0" w:line="288" w:lineRule="auto"/>
      </w:pPr>
      <w:r w:rsidRPr="00F72505">
        <w:t xml:space="preserve">Always used a Tab &amp; Indention size of 4. </w:t>
      </w:r>
    </w:p>
    <w:p w:rsidR="008923F9" w:rsidRPr="00F72505" w:rsidRDefault="008923F9" w:rsidP="002A770C">
      <w:pPr>
        <w:pStyle w:val="ListParagraph"/>
        <w:numPr>
          <w:ilvl w:val="0"/>
          <w:numId w:val="40"/>
        </w:numPr>
        <w:spacing w:before="0" w:line="288" w:lineRule="auto"/>
      </w:pPr>
      <w:r w:rsidRPr="00F72505">
        <w:t xml:space="preserve">Declared each variable independently – not in the same statement. </w:t>
      </w:r>
    </w:p>
    <w:p w:rsidR="008923F9" w:rsidRPr="00F72505" w:rsidRDefault="008923F9" w:rsidP="002A770C">
      <w:pPr>
        <w:pStyle w:val="ListParagraph"/>
        <w:numPr>
          <w:ilvl w:val="0"/>
          <w:numId w:val="40"/>
        </w:numPr>
        <w:spacing w:before="0" w:line="288" w:lineRule="auto"/>
      </w:pPr>
      <w:r w:rsidRPr="00F72505">
        <w:t>Placed namespace “using” statements together at the top of file. Group .NET namespa</w:t>
      </w:r>
      <w:r>
        <w:t>SMS</w:t>
      </w:r>
      <w:r w:rsidRPr="00F72505">
        <w:t xml:space="preserve"> above custom namespa</w:t>
      </w:r>
      <w:r>
        <w:t>SMS</w:t>
      </w:r>
      <w:r w:rsidRPr="00F72505">
        <w:t xml:space="preserve">. </w:t>
      </w:r>
    </w:p>
    <w:p w:rsidR="008923F9" w:rsidRPr="00F72505" w:rsidRDefault="008923F9" w:rsidP="002A770C">
      <w:pPr>
        <w:pStyle w:val="ListParagraph"/>
        <w:numPr>
          <w:ilvl w:val="0"/>
          <w:numId w:val="40"/>
        </w:numPr>
        <w:spacing w:before="0" w:line="288" w:lineRule="auto"/>
      </w:pPr>
      <w:r w:rsidRPr="00F72505">
        <w:t xml:space="preserve">Grouped internal class implementation by type in the following order: </w:t>
      </w:r>
    </w:p>
    <w:p w:rsidR="008923F9" w:rsidRPr="00F72505" w:rsidRDefault="008923F9" w:rsidP="002A770C">
      <w:pPr>
        <w:pStyle w:val="ListParagraph"/>
        <w:numPr>
          <w:ilvl w:val="0"/>
          <w:numId w:val="41"/>
        </w:numPr>
        <w:spacing w:before="0" w:line="288" w:lineRule="auto"/>
      </w:pPr>
      <w:r w:rsidRPr="00F72505">
        <w:t xml:space="preserve">Member variables. </w:t>
      </w:r>
    </w:p>
    <w:p w:rsidR="008923F9" w:rsidRPr="00F72505" w:rsidRDefault="008923F9" w:rsidP="002A770C">
      <w:pPr>
        <w:pStyle w:val="ListParagraph"/>
        <w:numPr>
          <w:ilvl w:val="0"/>
          <w:numId w:val="41"/>
        </w:numPr>
        <w:spacing w:before="0" w:line="288" w:lineRule="auto"/>
      </w:pPr>
      <w:r w:rsidRPr="00F72505">
        <w:t xml:space="preserve">Constructors &amp; Finalizers. </w:t>
      </w:r>
    </w:p>
    <w:p w:rsidR="008923F9" w:rsidRPr="00F72505" w:rsidRDefault="008923F9" w:rsidP="002A770C">
      <w:pPr>
        <w:pStyle w:val="ListParagraph"/>
        <w:numPr>
          <w:ilvl w:val="0"/>
          <w:numId w:val="41"/>
        </w:numPr>
        <w:spacing w:before="0" w:line="288" w:lineRule="auto"/>
      </w:pPr>
      <w:r w:rsidRPr="00F72505">
        <w:t xml:space="preserve">Nested Enums, Structs, and Classes. </w:t>
      </w:r>
    </w:p>
    <w:p w:rsidR="008923F9" w:rsidRPr="00F72505" w:rsidRDefault="008923F9" w:rsidP="002A770C">
      <w:pPr>
        <w:pStyle w:val="ListParagraph"/>
        <w:numPr>
          <w:ilvl w:val="0"/>
          <w:numId w:val="41"/>
        </w:numPr>
        <w:spacing w:before="0" w:line="288" w:lineRule="auto"/>
      </w:pPr>
      <w:r w:rsidRPr="00F72505">
        <w:t xml:space="preserve">Properties </w:t>
      </w:r>
    </w:p>
    <w:p w:rsidR="008923F9" w:rsidRPr="00F72505" w:rsidRDefault="008923F9" w:rsidP="002A770C">
      <w:pPr>
        <w:pStyle w:val="ListParagraph"/>
        <w:numPr>
          <w:ilvl w:val="0"/>
          <w:numId w:val="41"/>
        </w:numPr>
        <w:spacing w:before="0" w:line="288" w:lineRule="auto"/>
      </w:pPr>
      <w:r w:rsidRPr="00F72505">
        <w:lastRenderedPageBreak/>
        <w:t xml:space="preserve">Methods </w:t>
      </w:r>
    </w:p>
    <w:p w:rsidR="008923F9" w:rsidRPr="00F72505" w:rsidRDefault="008923F9" w:rsidP="002A770C">
      <w:pPr>
        <w:pStyle w:val="ListParagraph"/>
        <w:numPr>
          <w:ilvl w:val="0"/>
          <w:numId w:val="42"/>
        </w:numPr>
        <w:spacing w:before="0" w:line="288" w:lineRule="auto"/>
      </w:pPr>
      <w:r w:rsidRPr="00F72505">
        <w:t>Sequence declarations within type groups based upon ac</w:t>
      </w:r>
      <w:r>
        <w:t>SMS</w:t>
      </w:r>
      <w:r w:rsidRPr="00F72505">
        <w:t xml:space="preserve">s modifier and visibility: </w:t>
      </w:r>
    </w:p>
    <w:p w:rsidR="008923F9" w:rsidRPr="00F72505" w:rsidRDefault="008923F9" w:rsidP="002A770C">
      <w:pPr>
        <w:pStyle w:val="ListParagraph"/>
        <w:numPr>
          <w:ilvl w:val="0"/>
          <w:numId w:val="43"/>
        </w:numPr>
        <w:spacing w:before="0" w:line="288" w:lineRule="auto"/>
      </w:pPr>
      <w:r w:rsidRPr="00F72505">
        <w:t xml:space="preserve">Public </w:t>
      </w:r>
    </w:p>
    <w:p w:rsidR="008923F9" w:rsidRPr="00F72505" w:rsidRDefault="008923F9" w:rsidP="002A770C">
      <w:pPr>
        <w:pStyle w:val="ListParagraph"/>
        <w:numPr>
          <w:ilvl w:val="0"/>
          <w:numId w:val="43"/>
        </w:numPr>
        <w:spacing w:before="0" w:line="288" w:lineRule="auto"/>
      </w:pPr>
      <w:r w:rsidRPr="00F72505">
        <w:t xml:space="preserve">Protected </w:t>
      </w:r>
    </w:p>
    <w:p w:rsidR="008923F9" w:rsidRPr="00F72505" w:rsidRDefault="008923F9" w:rsidP="002A770C">
      <w:pPr>
        <w:pStyle w:val="ListParagraph"/>
        <w:numPr>
          <w:ilvl w:val="0"/>
          <w:numId w:val="43"/>
        </w:numPr>
        <w:spacing w:before="0" w:line="288" w:lineRule="auto"/>
      </w:pPr>
      <w:r w:rsidRPr="00F72505">
        <w:t xml:space="preserve">Internal </w:t>
      </w:r>
    </w:p>
    <w:p w:rsidR="008923F9" w:rsidRPr="00F72505" w:rsidRDefault="008923F9" w:rsidP="002A770C">
      <w:pPr>
        <w:pStyle w:val="ListParagraph"/>
        <w:numPr>
          <w:ilvl w:val="0"/>
          <w:numId w:val="43"/>
        </w:numPr>
        <w:spacing w:before="0" w:line="288" w:lineRule="auto"/>
      </w:pPr>
      <w:r w:rsidRPr="00F72505">
        <w:t xml:space="preserve">Private </w:t>
      </w:r>
    </w:p>
    <w:p w:rsidR="008923F9" w:rsidRPr="00F72505" w:rsidRDefault="008923F9" w:rsidP="002A770C">
      <w:pPr>
        <w:pStyle w:val="ListParagraph"/>
        <w:numPr>
          <w:ilvl w:val="0"/>
          <w:numId w:val="42"/>
        </w:numPr>
        <w:spacing w:before="0" w:line="288" w:lineRule="auto"/>
      </w:pPr>
      <w:r w:rsidRPr="00F72505">
        <w:t xml:space="preserve"> Segregate interface Implementation by using #region statements. </w:t>
      </w:r>
    </w:p>
    <w:p w:rsidR="008923F9" w:rsidRPr="00F72505" w:rsidRDefault="008923F9" w:rsidP="002A770C">
      <w:pPr>
        <w:pStyle w:val="ListParagraph"/>
        <w:numPr>
          <w:ilvl w:val="0"/>
          <w:numId w:val="42"/>
        </w:numPr>
        <w:spacing w:before="0" w:line="288" w:lineRule="auto"/>
      </w:pPr>
      <w:r w:rsidRPr="00F72505">
        <w:t xml:space="preserve"> Append folder-name to namespace for source files within sub-folders. </w:t>
      </w:r>
    </w:p>
    <w:p w:rsidR="008923F9" w:rsidRPr="00F72505" w:rsidRDefault="008923F9" w:rsidP="002A770C">
      <w:pPr>
        <w:pStyle w:val="ListParagraph"/>
        <w:numPr>
          <w:ilvl w:val="0"/>
          <w:numId w:val="42"/>
        </w:numPr>
        <w:spacing w:before="0" w:line="288" w:lineRule="auto"/>
      </w:pPr>
      <w:r w:rsidRPr="00F72505">
        <w:t xml:space="preserve"> Recursively indent all code blocks contained within bra</w:t>
      </w:r>
      <w:r>
        <w:t>SMS</w:t>
      </w:r>
      <w:r w:rsidRPr="00F72505">
        <w:t xml:space="preserve">. </w:t>
      </w:r>
    </w:p>
    <w:p w:rsidR="008923F9" w:rsidRPr="00F72505" w:rsidRDefault="008923F9" w:rsidP="002A770C">
      <w:pPr>
        <w:pStyle w:val="ListParagraph"/>
        <w:numPr>
          <w:ilvl w:val="0"/>
          <w:numId w:val="42"/>
        </w:numPr>
        <w:spacing w:before="0" w:line="288" w:lineRule="auto"/>
      </w:pPr>
      <w:r w:rsidRPr="00F72505">
        <w:t xml:space="preserve"> Use white space (CR/LF, Tabs, etc) liberally to separate and organize code. </w:t>
      </w:r>
    </w:p>
    <w:p w:rsidR="008923F9" w:rsidRPr="00F72505" w:rsidRDefault="008923F9" w:rsidP="002A770C">
      <w:pPr>
        <w:pStyle w:val="ListParagraph"/>
        <w:numPr>
          <w:ilvl w:val="0"/>
          <w:numId w:val="42"/>
        </w:numPr>
        <w:spacing w:before="0" w:line="288" w:lineRule="auto"/>
      </w:pPr>
      <w:r w:rsidRPr="00F72505">
        <w:t xml:space="preserve"> Only declare related attribute declarations on a single line, otherwise stack each attribute as a separate</w:t>
      </w:r>
      <w:r>
        <w:t xml:space="preserve"> </w:t>
      </w:r>
      <w:r w:rsidRPr="00F72505">
        <w:t xml:space="preserve">declaration. </w:t>
      </w:r>
    </w:p>
    <w:p w:rsidR="008923F9" w:rsidRPr="007F69DC" w:rsidRDefault="008923F9" w:rsidP="008923F9">
      <w:r w:rsidRPr="007F69DC">
        <w:t xml:space="preserve">Example: </w:t>
      </w:r>
    </w:p>
    <w:p w:rsidR="008923F9" w:rsidRPr="007F69DC" w:rsidRDefault="008923F9" w:rsidP="008923F9">
      <w:r w:rsidRPr="007F69DC">
        <w:t xml:space="preserve">// Bad! </w:t>
      </w:r>
    </w:p>
    <w:p w:rsidR="008923F9" w:rsidRPr="007F69DC" w:rsidRDefault="008923F9" w:rsidP="008923F9">
      <w:r w:rsidRPr="007F69DC">
        <w:t xml:space="preserve">[Attrbute1, Attrbute2, Attrbute3] </w:t>
      </w:r>
    </w:p>
    <w:p w:rsidR="008923F9" w:rsidRPr="007F69DC" w:rsidRDefault="008923F9" w:rsidP="008923F9">
      <w:proofErr w:type="gramStart"/>
      <w:r w:rsidRPr="007F69DC">
        <w:t>public</w:t>
      </w:r>
      <w:proofErr w:type="gramEnd"/>
      <w:r w:rsidRPr="007F69DC">
        <w:t xml:space="preserve"> class MyClass </w:t>
      </w:r>
    </w:p>
    <w:p w:rsidR="008923F9" w:rsidRPr="007F69DC" w:rsidRDefault="008923F9" w:rsidP="008923F9">
      <w:r w:rsidRPr="007F69DC">
        <w:t xml:space="preserve">{…} </w:t>
      </w:r>
    </w:p>
    <w:p w:rsidR="008923F9" w:rsidRPr="007F69DC" w:rsidRDefault="008923F9" w:rsidP="008923F9">
      <w:r w:rsidRPr="007F69DC">
        <w:t xml:space="preserve">// Good! </w:t>
      </w:r>
    </w:p>
    <w:p w:rsidR="008923F9" w:rsidRPr="007F69DC" w:rsidRDefault="008923F9" w:rsidP="008923F9">
      <w:r w:rsidRPr="007F69DC">
        <w:t xml:space="preserve">[Attrbute1, RelatedAttribute2] </w:t>
      </w:r>
    </w:p>
    <w:p w:rsidR="008923F9" w:rsidRPr="007F69DC" w:rsidRDefault="008923F9" w:rsidP="008923F9">
      <w:r w:rsidRPr="007F69DC">
        <w:t xml:space="preserve">[Attrbute3] </w:t>
      </w:r>
    </w:p>
    <w:p w:rsidR="008923F9" w:rsidRPr="007F69DC" w:rsidRDefault="008923F9" w:rsidP="008923F9">
      <w:r w:rsidRPr="007F69DC">
        <w:t xml:space="preserve">[Attrbute4] </w:t>
      </w:r>
    </w:p>
    <w:p w:rsidR="008923F9" w:rsidRPr="007F69DC" w:rsidRDefault="008923F9" w:rsidP="008923F9">
      <w:proofErr w:type="gramStart"/>
      <w:r w:rsidRPr="007F69DC">
        <w:t>public</w:t>
      </w:r>
      <w:proofErr w:type="gramEnd"/>
      <w:r w:rsidRPr="007F69DC">
        <w:t xml:space="preserve"> class MyClass </w:t>
      </w:r>
    </w:p>
    <w:p w:rsidR="008923F9" w:rsidRPr="007F69DC" w:rsidRDefault="008923F9" w:rsidP="008923F9">
      <w:r w:rsidRPr="007F69DC">
        <w:t xml:space="preserve">{…} </w:t>
      </w:r>
    </w:p>
    <w:p w:rsidR="008923F9" w:rsidRPr="00F72505" w:rsidRDefault="008923F9" w:rsidP="002A770C">
      <w:pPr>
        <w:pStyle w:val="ListParagraph"/>
        <w:numPr>
          <w:ilvl w:val="0"/>
          <w:numId w:val="44"/>
        </w:numPr>
        <w:spacing w:before="0" w:line="288" w:lineRule="auto"/>
      </w:pPr>
      <w:r w:rsidRPr="00F72505">
        <w:t xml:space="preserve">Place Assembly scope attribute declarations on a separate line. </w:t>
      </w:r>
    </w:p>
    <w:p w:rsidR="008923F9" w:rsidRPr="00F72505" w:rsidRDefault="008923F9" w:rsidP="002A770C">
      <w:pPr>
        <w:pStyle w:val="ListParagraph"/>
        <w:numPr>
          <w:ilvl w:val="0"/>
          <w:numId w:val="44"/>
        </w:numPr>
        <w:spacing w:before="0" w:line="288" w:lineRule="auto"/>
      </w:pPr>
      <w:r w:rsidRPr="00F72505">
        <w:t xml:space="preserve">Place Type scope attribute declarations on a separate line. </w:t>
      </w:r>
    </w:p>
    <w:p w:rsidR="008923F9" w:rsidRPr="00F72505" w:rsidRDefault="008923F9" w:rsidP="002A770C">
      <w:pPr>
        <w:pStyle w:val="ListParagraph"/>
        <w:numPr>
          <w:ilvl w:val="0"/>
          <w:numId w:val="44"/>
        </w:numPr>
        <w:spacing w:before="0" w:line="288" w:lineRule="auto"/>
      </w:pPr>
      <w:r w:rsidRPr="00F72505">
        <w:t xml:space="preserve">Place Method scope attribute declarations on a separate line. </w:t>
      </w:r>
    </w:p>
    <w:p w:rsidR="008923F9" w:rsidRPr="00F72505" w:rsidRDefault="008923F9" w:rsidP="002A770C">
      <w:pPr>
        <w:pStyle w:val="ListParagraph"/>
        <w:numPr>
          <w:ilvl w:val="0"/>
          <w:numId w:val="44"/>
        </w:numPr>
        <w:spacing w:before="0" w:line="288" w:lineRule="auto"/>
      </w:pPr>
      <w:r w:rsidRPr="00F72505">
        <w:t xml:space="preserve">Place Member scope attribute declarations on a separate line. </w:t>
      </w:r>
    </w:p>
    <w:p w:rsidR="008923F9" w:rsidRPr="00F72505" w:rsidRDefault="008923F9" w:rsidP="002A770C">
      <w:pPr>
        <w:pStyle w:val="ListParagraph"/>
        <w:numPr>
          <w:ilvl w:val="0"/>
          <w:numId w:val="44"/>
        </w:numPr>
        <w:spacing w:before="0" w:line="288" w:lineRule="auto"/>
      </w:pPr>
      <w:r w:rsidRPr="00F72505">
        <w:t xml:space="preserve">Place Parameter </w:t>
      </w:r>
      <w:proofErr w:type="gramStart"/>
      <w:r w:rsidRPr="00F72505">
        <w:t>attribute</w:t>
      </w:r>
      <w:proofErr w:type="gramEnd"/>
      <w:r w:rsidRPr="00F72505">
        <w:t xml:space="preserve"> declarations inline with the parameter. </w:t>
      </w:r>
    </w:p>
    <w:p w:rsidR="008923F9" w:rsidRDefault="008923F9" w:rsidP="002A770C">
      <w:pPr>
        <w:pStyle w:val="ListParagraph"/>
        <w:numPr>
          <w:ilvl w:val="0"/>
          <w:numId w:val="44"/>
        </w:numPr>
        <w:spacing w:before="0" w:line="288" w:lineRule="auto"/>
      </w:pPr>
      <w:r w:rsidRPr="00F72505">
        <w:t>If in doubt, always err on the side of clarity and consistency.</w:t>
      </w:r>
    </w:p>
    <w:p w:rsidR="008923F9" w:rsidRPr="00472BB3" w:rsidRDefault="008923F9" w:rsidP="008923F9"/>
    <w:p w:rsidR="008923F9" w:rsidRPr="005D1E44" w:rsidRDefault="008923F9" w:rsidP="008923F9">
      <w:pPr>
        <w:pStyle w:val="Heading2"/>
      </w:pPr>
      <w:bookmarkStart w:id="48" w:name="_Toc351927624"/>
      <w:bookmarkStart w:id="49" w:name="_Toc351952551"/>
      <w:r w:rsidRPr="005D1E44">
        <w:t>Code Efficiency</w:t>
      </w:r>
      <w:bookmarkEnd w:id="48"/>
      <w:bookmarkEnd w:id="49"/>
    </w:p>
    <w:p w:rsidR="008923F9" w:rsidRPr="008525B7" w:rsidRDefault="008923F9" w:rsidP="008923F9">
      <w:pPr>
        <w:rPr>
          <w:i/>
          <w:iCs/>
          <w:sz w:val="24"/>
          <w:szCs w:val="24"/>
        </w:rPr>
      </w:pPr>
      <w:r w:rsidRPr="008525B7">
        <w:rPr>
          <w:sz w:val="24"/>
          <w:szCs w:val="24"/>
        </w:rPr>
        <w:t xml:space="preserve">We started working on the project keeping in mind that we must develop it in a way that it not only provides a very easy to use GUI but also provide a fast and flexible service to the users. We </w:t>
      </w:r>
      <w:r w:rsidRPr="008525B7">
        <w:rPr>
          <w:sz w:val="24"/>
          <w:szCs w:val="24"/>
        </w:rPr>
        <w:lastRenderedPageBreak/>
        <w:t>know that a particular work can be done in more than one ways. We have tried all the options and then chose the one which provides the fastest and most secure performance. First of all, we have used the latest technologies of Microsoft like visual studio 2010 as IDE and WPF as GUI to keep our application’s performance few steps ahead. We have studies all the rules of software development life cycle and applied them to keep our application flexible. We have given special attention to the storage related codes. We have avoided all the unne</w:t>
      </w:r>
      <w:r>
        <w:rPr>
          <w:sz w:val="24"/>
          <w:szCs w:val="24"/>
        </w:rPr>
        <w:t>SMS</w:t>
      </w:r>
      <w:r w:rsidRPr="008525B7">
        <w:rPr>
          <w:sz w:val="24"/>
          <w:szCs w:val="24"/>
        </w:rPr>
        <w:t>sary database codes and kept them as short as possible without harming our purpose so that insertion, updating, deletion and fetching of data take place flexibly. You can see the result as a user; our application does all the works very smoothly. </w:t>
      </w:r>
    </w:p>
    <w:p w:rsidR="008923F9" w:rsidRPr="00472BB3" w:rsidRDefault="008923F9" w:rsidP="008923F9"/>
    <w:p w:rsidR="008923F9" w:rsidRPr="005D1E44" w:rsidRDefault="008923F9" w:rsidP="008923F9">
      <w:pPr>
        <w:pStyle w:val="Heading2"/>
      </w:pPr>
      <w:bookmarkStart w:id="50" w:name="_Toc351927625"/>
      <w:bookmarkStart w:id="51" w:name="_Toc351952552"/>
      <w:r w:rsidRPr="005D1E44">
        <w:t>Error handling</w:t>
      </w:r>
      <w:bookmarkEnd w:id="50"/>
      <w:bookmarkEnd w:id="51"/>
    </w:p>
    <w:p w:rsidR="008923F9" w:rsidRDefault="008923F9" w:rsidP="008923F9">
      <w:r>
        <w:t>The C# language's exception handling features help us to deal with any unexpected or exceptional situations that occur when a program is running. Exception handling uses the</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try</w:t>
      </w:r>
      <w:r>
        <w:t>,</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catch</w:t>
      </w:r>
      <w:r>
        <w:t>, and</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finally</w:t>
      </w:r>
      <w:r>
        <w:rPr>
          <w:rStyle w:val="apple-converted-space"/>
          <w:rFonts w:ascii="Segoe UI" w:hAnsi="Segoe UI" w:cs="Segoe UI"/>
          <w:color w:val="2A2A2A"/>
          <w:sz w:val="18"/>
          <w:szCs w:val="18"/>
        </w:rPr>
        <w:t> </w:t>
      </w:r>
      <w:r>
        <w:t>keywords to try actions that may not succeed, to handle failures when you decide that it is reasonable to do so, and to clean up resourSMS afterward. Exceptions can be generated by the common language runtime (CLR), by the .NET Framework or any third-party libraries, or by application code. Exceptions are created by using the</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throw</w:t>
      </w:r>
      <w:r>
        <w:rPr>
          <w:rStyle w:val="apple-converted-space"/>
          <w:rFonts w:ascii="Segoe UI" w:hAnsi="Segoe UI" w:cs="Segoe UI"/>
          <w:color w:val="2A2A2A"/>
          <w:sz w:val="18"/>
          <w:szCs w:val="18"/>
        </w:rPr>
        <w:t> </w:t>
      </w:r>
      <w:r>
        <w:t>keyword.</w:t>
      </w:r>
    </w:p>
    <w:p w:rsidR="008923F9" w:rsidRDefault="008923F9" w:rsidP="008923F9">
      <w:r>
        <w:t>In many cases, an exception may be thrown not by a method that your code has called directly, but by another method further down in the call stack. When this happens, the CLR will unwind the stack, looking for a method with a</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catch</w:t>
      </w:r>
      <w:r>
        <w:rPr>
          <w:rStyle w:val="apple-converted-space"/>
          <w:rFonts w:ascii="Segoe UI" w:hAnsi="Segoe UI" w:cs="Segoe UI"/>
          <w:color w:val="2A2A2A"/>
          <w:sz w:val="18"/>
          <w:szCs w:val="18"/>
        </w:rPr>
        <w:t> </w:t>
      </w:r>
      <w:r>
        <w:t xml:space="preserve">block for the specific exception </w:t>
      </w:r>
      <w:proofErr w:type="gramStart"/>
      <w:r>
        <w:t>type,</w:t>
      </w:r>
      <w:proofErr w:type="gramEnd"/>
      <w:r>
        <w:t xml:space="preserve"> and it will execute the first such</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catch</w:t>
      </w:r>
      <w:r>
        <w:rPr>
          <w:rStyle w:val="apple-converted-space"/>
          <w:rFonts w:ascii="Segoe UI" w:hAnsi="Segoe UI" w:cs="Segoe UI"/>
          <w:color w:val="2A2A2A"/>
          <w:sz w:val="18"/>
          <w:szCs w:val="18"/>
        </w:rPr>
        <w:t> </w:t>
      </w:r>
      <w:r>
        <w:t>block that if finds. If it finds no appropriate</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catch</w:t>
      </w:r>
      <w:r>
        <w:rPr>
          <w:rStyle w:val="apple-converted-space"/>
          <w:rFonts w:ascii="Segoe UI" w:hAnsi="Segoe UI" w:cs="Segoe UI"/>
          <w:color w:val="2A2A2A"/>
          <w:sz w:val="18"/>
          <w:szCs w:val="18"/>
        </w:rPr>
        <w:t> </w:t>
      </w:r>
      <w:r>
        <w:t>block anywhere in the call stack, it will terminate the proSMSs and display a message to the user.</w:t>
      </w:r>
    </w:p>
    <w:p w:rsidR="008923F9" w:rsidRDefault="008923F9" w:rsidP="008923F9">
      <w:pPr>
        <w:rPr>
          <w:color w:val="000000"/>
          <w:sz w:val="27"/>
          <w:szCs w:val="27"/>
        </w:rPr>
      </w:pPr>
      <w:hyperlink r:id="rId55" w:tooltip="Collapse" w:history="1">
        <w:r>
          <w:rPr>
            <w:rStyle w:val="lwcollapsibleareatitle"/>
            <w:rFonts w:ascii="Segoe UI" w:hAnsi="Segoe UI" w:cs="Segoe UI"/>
            <w:color w:val="000000"/>
            <w:sz w:val="27"/>
            <w:szCs w:val="27"/>
          </w:rPr>
          <w:t>Exceptions Overview</w:t>
        </w:r>
      </w:hyperlink>
    </w:p>
    <w:p w:rsidR="008923F9" w:rsidRDefault="008923F9" w:rsidP="008923F9">
      <w:pPr>
        <w:rPr>
          <w:color w:val="000000"/>
          <w:sz w:val="27"/>
          <w:szCs w:val="27"/>
        </w:rPr>
      </w:pPr>
      <w:r>
        <w:rPr>
          <w:color w:val="000000"/>
          <w:sz w:val="27"/>
          <w:szCs w:val="27"/>
        </w:rPr>
        <w:pict>
          <v:rect id="_x0000_i1025" style="width:0;height:1.5pt" o:hralign="center" o:hrstd="t" o:hrnoshade="t" o:hr="t" fillcolor="#e5e5e5" stroked="f"/>
        </w:pict>
      </w:r>
    </w:p>
    <w:p w:rsidR="008923F9" w:rsidRDefault="008923F9" w:rsidP="008923F9">
      <w:r>
        <w:t>Exceptions have the following properties:</w:t>
      </w:r>
    </w:p>
    <w:p w:rsidR="008923F9" w:rsidRDefault="008923F9" w:rsidP="008923F9">
      <w:r>
        <w:t>Exceptions are types that all ultimately derive from</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System.Exception</w:t>
      </w:r>
      <w:r>
        <w:t>.</w:t>
      </w:r>
    </w:p>
    <w:p w:rsidR="008923F9" w:rsidRDefault="008923F9" w:rsidP="008923F9">
      <w:r>
        <w:t>Use a</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try</w:t>
      </w:r>
      <w:r>
        <w:rPr>
          <w:rStyle w:val="apple-converted-space"/>
          <w:rFonts w:ascii="Segoe UI" w:hAnsi="Segoe UI" w:cs="Segoe UI"/>
          <w:color w:val="2A2A2A"/>
          <w:sz w:val="18"/>
          <w:szCs w:val="18"/>
        </w:rPr>
        <w:t> </w:t>
      </w:r>
      <w:r>
        <w:t>block around the statements that might throw exceptions.</w:t>
      </w:r>
    </w:p>
    <w:p w:rsidR="008923F9" w:rsidRDefault="008923F9" w:rsidP="008923F9">
      <w:proofErr w:type="gramStart"/>
      <w:r>
        <w:t>Once an exception occurs in the</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try</w:t>
      </w:r>
      <w:r>
        <w:rPr>
          <w:rStyle w:val="apple-converted-space"/>
          <w:rFonts w:ascii="Segoe UI" w:hAnsi="Segoe UI" w:cs="Segoe UI"/>
          <w:color w:val="2A2A2A"/>
          <w:sz w:val="18"/>
          <w:szCs w:val="18"/>
        </w:rPr>
        <w:t> </w:t>
      </w:r>
      <w:r>
        <w:t>block, the flow of control jumps to the first associated exception handler that is present anywhere in the call stack.</w:t>
      </w:r>
      <w:proofErr w:type="gramEnd"/>
      <w:r>
        <w:t xml:space="preserve"> In C#, the</w:t>
      </w:r>
      <w:r>
        <w:rPr>
          <w:rStyle w:val="input"/>
          <w:rFonts w:ascii="Segoe UI" w:hAnsi="Segoe UI" w:cs="Segoe UI"/>
          <w:b/>
          <w:bCs/>
          <w:color w:val="2A2A2A"/>
          <w:sz w:val="18"/>
          <w:szCs w:val="18"/>
        </w:rPr>
        <w:t>catch</w:t>
      </w:r>
      <w:r>
        <w:rPr>
          <w:rStyle w:val="apple-converted-space"/>
          <w:rFonts w:ascii="Segoe UI" w:hAnsi="Segoe UI" w:cs="Segoe UI"/>
          <w:color w:val="2A2A2A"/>
          <w:sz w:val="18"/>
          <w:szCs w:val="18"/>
        </w:rPr>
        <w:t> </w:t>
      </w:r>
      <w:r>
        <w:t>keyword is used to define an exception handler.</w:t>
      </w:r>
    </w:p>
    <w:p w:rsidR="008923F9" w:rsidRDefault="008923F9" w:rsidP="008923F9">
      <w:r>
        <w:t>If no exception handler for a given exception is present, the program stops executing with an error message.</w:t>
      </w:r>
    </w:p>
    <w:p w:rsidR="008923F9" w:rsidRDefault="008923F9" w:rsidP="008923F9">
      <w:r>
        <w:t>Do not catch an exception unless you can handle it and leave the application in a known state. If you catch</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System.Exception</w:t>
      </w:r>
      <w:r>
        <w:t>, rethrow it using the</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throw</w:t>
      </w:r>
      <w:r>
        <w:rPr>
          <w:rStyle w:val="apple-converted-space"/>
          <w:rFonts w:ascii="Segoe UI" w:hAnsi="Segoe UI" w:cs="Segoe UI"/>
          <w:color w:val="2A2A2A"/>
          <w:sz w:val="18"/>
          <w:szCs w:val="18"/>
        </w:rPr>
        <w:t> </w:t>
      </w:r>
      <w:r>
        <w:t>keyword at the end of the</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catch</w:t>
      </w:r>
      <w:r>
        <w:rPr>
          <w:rStyle w:val="apple-converted-space"/>
          <w:rFonts w:ascii="Segoe UI" w:hAnsi="Segoe UI" w:cs="Segoe UI"/>
          <w:color w:val="2A2A2A"/>
          <w:sz w:val="18"/>
          <w:szCs w:val="18"/>
        </w:rPr>
        <w:t> </w:t>
      </w:r>
      <w:r>
        <w:t>block.</w:t>
      </w:r>
    </w:p>
    <w:p w:rsidR="008923F9" w:rsidRDefault="008923F9" w:rsidP="008923F9">
      <w:r>
        <w:t>If a</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catch</w:t>
      </w:r>
      <w:r>
        <w:rPr>
          <w:rStyle w:val="apple-converted-space"/>
          <w:rFonts w:ascii="Segoe UI" w:hAnsi="Segoe UI" w:cs="Segoe UI"/>
          <w:color w:val="2A2A2A"/>
          <w:sz w:val="18"/>
          <w:szCs w:val="18"/>
        </w:rPr>
        <w:t> </w:t>
      </w:r>
      <w:r>
        <w:t>block defines an exception variable, you can use it to obtain more information about the type of exception that occurred.</w:t>
      </w:r>
    </w:p>
    <w:p w:rsidR="008923F9" w:rsidRDefault="008923F9" w:rsidP="008923F9">
      <w:r>
        <w:lastRenderedPageBreak/>
        <w:t>Exceptions can be explicitly generated by a program by using the</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throw</w:t>
      </w:r>
      <w:r>
        <w:rPr>
          <w:rStyle w:val="apple-converted-space"/>
          <w:rFonts w:ascii="Segoe UI" w:hAnsi="Segoe UI" w:cs="Segoe UI"/>
          <w:color w:val="2A2A2A"/>
          <w:sz w:val="18"/>
          <w:szCs w:val="18"/>
        </w:rPr>
        <w:t> </w:t>
      </w:r>
      <w:r>
        <w:t>keyword.</w:t>
      </w:r>
    </w:p>
    <w:p w:rsidR="008923F9" w:rsidRDefault="008923F9" w:rsidP="008923F9">
      <w:r>
        <w:t>Exception objects contain detailed information about the error, such as the state of the call stack and a text description of the error.</w:t>
      </w:r>
    </w:p>
    <w:p w:rsidR="008923F9" w:rsidRDefault="008923F9" w:rsidP="008923F9">
      <w:r>
        <w:t>Code in a</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finally</w:t>
      </w:r>
      <w:r>
        <w:rPr>
          <w:rStyle w:val="apple-converted-space"/>
          <w:rFonts w:ascii="Segoe UI" w:hAnsi="Segoe UI" w:cs="Segoe UI"/>
          <w:color w:val="2A2A2A"/>
          <w:sz w:val="18"/>
          <w:szCs w:val="18"/>
        </w:rPr>
        <w:t> </w:t>
      </w:r>
      <w:r>
        <w:t>block is executed even if an exception is thrown. Use a</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finally</w:t>
      </w:r>
      <w:r>
        <w:rPr>
          <w:rStyle w:val="apple-converted-space"/>
          <w:rFonts w:ascii="Segoe UI" w:hAnsi="Segoe UI" w:cs="Segoe UI"/>
          <w:color w:val="2A2A2A"/>
          <w:sz w:val="18"/>
          <w:szCs w:val="18"/>
        </w:rPr>
        <w:t> </w:t>
      </w:r>
      <w:r>
        <w:t>block to release resourSMS, for example to close any streams or files that were opened in the</w:t>
      </w:r>
      <w:r>
        <w:rPr>
          <w:rStyle w:val="apple-converted-space"/>
          <w:rFonts w:ascii="Segoe UI" w:hAnsi="Segoe UI" w:cs="Segoe UI"/>
          <w:color w:val="2A2A2A"/>
          <w:sz w:val="18"/>
          <w:szCs w:val="18"/>
        </w:rPr>
        <w:t> </w:t>
      </w:r>
      <w:r>
        <w:rPr>
          <w:rStyle w:val="input"/>
          <w:rFonts w:ascii="Segoe UI" w:hAnsi="Segoe UI" w:cs="Segoe UI"/>
          <w:b/>
          <w:bCs/>
          <w:color w:val="2A2A2A"/>
          <w:sz w:val="18"/>
          <w:szCs w:val="18"/>
        </w:rPr>
        <w:t>try</w:t>
      </w:r>
      <w:r>
        <w:rPr>
          <w:rStyle w:val="apple-converted-space"/>
          <w:rFonts w:ascii="Segoe UI" w:hAnsi="Segoe UI" w:cs="Segoe UI"/>
          <w:color w:val="2A2A2A"/>
          <w:sz w:val="18"/>
          <w:szCs w:val="18"/>
        </w:rPr>
        <w:t> </w:t>
      </w:r>
      <w:r>
        <w:t>block.</w:t>
      </w:r>
    </w:p>
    <w:p w:rsidR="008923F9" w:rsidRDefault="008923F9" w:rsidP="008923F9">
      <w:r>
        <w:t xml:space="preserve">Managed exceptions in the .NET Framework are implemented on top of the Win32 structured exception handling mechanism. </w:t>
      </w:r>
    </w:p>
    <w:p w:rsidR="008923F9" w:rsidRPr="00472BB3" w:rsidRDefault="008923F9" w:rsidP="008923F9"/>
    <w:p w:rsidR="008923F9" w:rsidRPr="00814EE9" w:rsidRDefault="008923F9" w:rsidP="008923F9">
      <w:pPr>
        <w:pStyle w:val="Heading2"/>
      </w:pPr>
      <w:bookmarkStart w:id="52" w:name="_Toc351927626"/>
      <w:bookmarkStart w:id="53" w:name="_Toc351952553"/>
      <w:r w:rsidRPr="00814EE9">
        <w:t>Parameters calling/passing</w:t>
      </w:r>
      <w:bookmarkEnd w:id="52"/>
      <w:bookmarkEnd w:id="53"/>
    </w:p>
    <w:p w:rsidR="008923F9" w:rsidRPr="00472BB3" w:rsidRDefault="008923F9" w:rsidP="008923F9"/>
    <w:p w:rsidR="008923F9" w:rsidRDefault="008923F9" w:rsidP="008923F9">
      <w:pPr>
        <w:pStyle w:val="Heading2"/>
      </w:pPr>
      <w:bookmarkStart w:id="54" w:name="_Toc351927627"/>
      <w:bookmarkStart w:id="55" w:name="_Toc351952554"/>
      <w:r w:rsidRPr="005D1E44">
        <w:t>Validation checks</w:t>
      </w:r>
      <w:bookmarkEnd w:id="54"/>
      <w:bookmarkEnd w:id="55"/>
    </w:p>
    <w:p w:rsidR="008923F9" w:rsidRDefault="008923F9" w:rsidP="008923F9">
      <w:r>
        <w:t>We have performed following data validation checks on available data:</w:t>
      </w:r>
    </w:p>
    <w:p w:rsidR="008923F9" w:rsidRDefault="008923F9" w:rsidP="008923F9">
      <w:pPr>
        <w:pStyle w:val="Heading4"/>
      </w:pPr>
      <w:r>
        <w:t>Allowed character checks</w:t>
      </w:r>
    </w:p>
    <w:p w:rsidR="008923F9" w:rsidRDefault="008923F9" w:rsidP="008923F9">
      <w:r>
        <w:t>Checks that ascertain that only expected characters are present in a field. For example a numeric field may only allow the digits 0-9, the decimal point and perhaps a minus sign or commas. A text field such as a personal name might disallow characters such as &lt; and &gt;, as they could be evidence of a markup-based security attack. An e-mail address might require exactly one @ sign and various other structural details. Regular expressions are effective ways of implementing such checks. (See also data type checks below)</w:t>
      </w:r>
    </w:p>
    <w:p w:rsidR="008923F9" w:rsidRDefault="008923F9" w:rsidP="008923F9">
      <w:pPr>
        <w:pStyle w:val="Heading4"/>
      </w:pPr>
      <w:r>
        <w:t>Batch totals</w:t>
      </w:r>
    </w:p>
    <w:p w:rsidR="008923F9" w:rsidRDefault="008923F9" w:rsidP="008923F9">
      <w:proofErr w:type="gramStart"/>
      <w:r>
        <w:t>Checks for missing records.</w:t>
      </w:r>
      <w:proofErr w:type="gramEnd"/>
      <w:r>
        <w:t xml:space="preserve"> Numerical fields may be added together for all records in a batch. The batch total is entered and the computer checks that the total is correct, e.g., add the 'Total Cost' field of a number of transactions together.</w:t>
      </w:r>
    </w:p>
    <w:p w:rsidR="008923F9" w:rsidRDefault="008923F9" w:rsidP="008923F9">
      <w:pPr>
        <w:pStyle w:val="Heading4"/>
      </w:pPr>
      <w:r>
        <w:t>Cardinality check</w:t>
      </w:r>
    </w:p>
    <w:p w:rsidR="008923F9" w:rsidRDefault="008923F9" w:rsidP="008923F9">
      <w:proofErr w:type="gramStart"/>
      <w:r>
        <w:t>Checks that record has a valid number of related records.</w:t>
      </w:r>
      <w:proofErr w:type="gramEnd"/>
      <w:r>
        <w:t xml:space="preserve"> For example if Contact record classified as a Customer it must have at least one associated Order (Cardinality &gt; 0). If order does not exist for a "customer" record then it must be either changed to "seed" or the order must be created. This type of rule can be complicated by additional conditions. For example if contact record in Payroll database is marked as "former employee", then this record must not have any associated salary payments after the date on which employee left organization (Cardinality = 0).</w:t>
      </w:r>
    </w:p>
    <w:p w:rsidR="008923F9" w:rsidRDefault="008923F9" w:rsidP="008923F9">
      <w:pPr>
        <w:pStyle w:val="Heading4"/>
      </w:pPr>
      <w:r>
        <w:t>Check digits</w:t>
      </w:r>
    </w:p>
    <w:p w:rsidR="008923F9" w:rsidRDefault="008923F9" w:rsidP="008923F9">
      <w:r>
        <w:lastRenderedPageBreak/>
        <w:t>Used for numerical data. An extra digit is added to a number which is calculated from the digits. The computer checks this calculation when data are entered. For example the last digit of an ISBN for a book is a check digit calculated modulus 10</w:t>
      </w:r>
      <w:proofErr w:type="gramStart"/>
      <w:r>
        <w:t>.[</w:t>
      </w:r>
      <w:proofErr w:type="gramEnd"/>
      <w:r>
        <w:t>3]</w:t>
      </w:r>
    </w:p>
    <w:p w:rsidR="008923F9" w:rsidRDefault="008923F9" w:rsidP="008923F9">
      <w:pPr>
        <w:pStyle w:val="Heading4"/>
      </w:pPr>
      <w:r>
        <w:t>Consistency checks</w:t>
      </w:r>
    </w:p>
    <w:p w:rsidR="008923F9" w:rsidRDefault="008923F9" w:rsidP="008923F9">
      <w:r>
        <w:t>Checks fields to ensure data in these fields corresponds, e.g., If Title = "Mr.", then Gender = "M".</w:t>
      </w:r>
    </w:p>
    <w:p w:rsidR="008923F9" w:rsidRDefault="008923F9" w:rsidP="008923F9">
      <w:pPr>
        <w:pStyle w:val="Heading4"/>
      </w:pPr>
      <w:r>
        <w:t>Control totals</w:t>
      </w:r>
    </w:p>
    <w:p w:rsidR="008923F9" w:rsidRDefault="008923F9" w:rsidP="008923F9">
      <w:r>
        <w:t>This is a total done on one or more numeric fields which appears in every record. This is a meaningful total, e.g., add the total payment for a number of Customers.</w:t>
      </w:r>
    </w:p>
    <w:p w:rsidR="008923F9" w:rsidRDefault="008923F9" w:rsidP="008923F9">
      <w:pPr>
        <w:pStyle w:val="Heading4"/>
      </w:pPr>
      <w:r>
        <w:t>Cross-system consistency checks</w:t>
      </w:r>
    </w:p>
    <w:p w:rsidR="008923F9" w:rsidRDefault="008923F9" w:rsidP="008923F9">
      <w:r>
        <w:t xml:space="preserve">Compares data in different systems to ensure it is consistent, e.g., </w:t>
      </w:r>
      <w:proofErr w:type="gramStart"/>
      <w:r>
        <w:t>The</w:t>
      </w:r>
      <w:proofErr w:type="gramEnd"/>
      <w:r>
        <w:t xml:space="preserve"> address for the customer with the same id is the same in both systems. The data may be represented differently in different systems and may need to be transformed to a common format to be compared, e.g., one system may store customer name in a single Name field as 'Doe, John Q', while another in three different fields: First_Name (John), Last_Name (Doe) and Middle_Name (Quality); to compare the two, the validation engine would have to transform data from the second system to match the data from the first, for example, using SQL: Last_Name || ', ' || First_Name || substr(Middle_Name, 1, 1) would convert the data from the second system to look like the data from the first 'Doe, John Q'</w:t>
      </w:r>
    </w:p>
    <w:p w:rsidR="008923F9" w:rsidRDefault="008923F9" w:rsidP="008923F9">
      <w:pPr>
        <w:pStyle w:val="Heading4"/>
      </w:pPr>
      <w:r>
        <w:t>Data type checks</w:t>
      </w:r>
    </w:p>
    <w:p w:rsidR="008923F9" w:rsidRDefault="008923F9" w:rsidP="008923F9">
      <w:r>
        <w:t>Checks the data type of the input and give an error message if the input data does not match with the chosen data type, e.g., In an input box accepting numeric data, if the letter 'O' was typed instead of the number zero, an error message would appear.</w:t>
      </w:r>
    </w:p>
    <w:p w:rsidR="008923F9" w:rsidRDefault="008923F9" w:rsidP="008923F9">
      <w:pPr>
        <w:pStyle w:val="Heading4"/>
      </w:pPr>
      <w:r>
        <w:t>File existence check</w:t>
      </w:r>
    </w:p>
    <w:p w:rsidR="008923F9" w:rsidRDefault="008923F9" w:rsidP="008923F9">
      <w:proofErr w:type="gramStart"/>
      <w:r>
        <w:t>Checks that a file with a specified name exists.</w:t>
      </w:r>
      <w:proofErr w:type="gramEnd"/>
      <w:r>
        <w:t xml:space="preserve"> This check is essential for programs that use file handling.</w:t>
      </w:r>
    </w:p>
    <w:p w:rsidR="008923F9" w:rsidRDefault="008923F9" w:rsidP="008923F9">
      <w:pPr>
        <w:pStyle w:val="Heading4"/>
      </w:pPr>
      <w:r>
        <w:t>Format or picture check</w:t>
      </w:r>
    </w:p>
    <w:p w:rsidR="008923F9" w:rsidRDefault="008923F9" w:rsidP="008923F9">
      <w:r>
        <w:t>Checks that the data is in a specified format (template), e.g., dates have to be in the format DD/MM/YYYY.</w:t>
      </w:r>
    </w:p>
    <w:p w:rsidR="008923F9" w:rsidRDefault="008923F9" w:rsidP="008923F9">
      <w:r>
        <w:t>Regular expressions should be considered for this type of validation.</w:t>
      </w:r>
    </w:p>
    <w:p w:rsidR="008923F9" w:rsidRDefault="008923F9" w:rsidP="008923F9">
      <w:pPr>
        <w:pStyle w:val="Heading4"/>
      </w:pPr>
      <w:r>
        <w:t>Hash totals</w:t>
      </w:r>
    </w:p>
    <w:p w:rsidR="008923F9" w:rsidRDefault="008923F9" w:rsidP="008923F9">
      <w:r>
        <w:t>This is just a batch total done on one or more numeric fields which appears in every record. This is a meaningless total, e.g., add the Telephone Numbers together for a number of Customers.</w:t>
      </w:r>
    </w:p>
    <w:p w:rsidR="008923F9" w:rsidRDefault="008923F9" w:rsidP="008923F9">
      <w:pPr>
        <w:pStyle w:val="Heading4"/>
      </w:pPr>
      <w:r>
        <w:lastRenderedPageBreak/>
        <w:t>Limit check</w:t>
      </w:r>
    </w:p>
    <w:p w:rsidR="008923F9" w:rsidRDefault="008923F9" w:rsidP="008923F9">
      <w:r>
        <w:t>Unlike range checks, data are checked for one limit only, upper OR lower, e.g., data should not be greater than 2 (&lt;=2).</w:t>
      </w:r>
    </w:p>
    <w:p w:rsidR="008923F9" w:rsidRDefault="008923F9" w:rsidP="008923F9">
      <w:pPr>
        <w:pStyle w:val="Heading4"/>
      </w:pPr>
      <w:r>
        <w:t>Logic check</w:t>
      </w:r>
    </w:p>
    <w:p w:rsidR="008923F9" w:rsidRDefault="008923F9" w:rsidP="008923F9">
      <w:proofErr w:type="gramStart"/>
      <w:r>
        <w:t>Checks that an input does not yield a logical error, e.g., an input value should not be 0 when there will be a number that divides it somewhere in a program.</w:t>
      </w:r>
      <w:proofErr w:type="gramEnd"/>
    </w:p>
    <w:p w:rsidR="008923F9" w:rsidRDefault="008923F9" w:rsidP="008923F9">
      <w:pPr>
        <w:pStyle w:val="Heading4"/>
      </w:pPr>
      <w:r>
        <w:t>Presence check</w:t>
      </w:r>
    </w:p>
    <w:p w:rsidR="008923F9" w:rsidRDefault="008923F9" w:rsidP="008923F9">
      <w:r>
        <w:t>Checks that important data are actually present and have not been missed out, e.g., customers may be required to have their telephone numbers listed.</w:t>
      </w:r>
    </w:p>
    <w:p w:rsidR="008923F9" w:rsidRDefault="008923F9" w:rsidP="008923F9">
      <w:pPr>
        <w:pStyle w:val="Heading4"/>
      </w:pPr>
      <w:r>
        <w:t>Range check</w:t>
      </w:r>
    </w:p>
    <w:p w:rsidR="008923F9" w:rsidRDefault="008923F9" w:rsidP="008923F9">
      <w:r>
        <w:t xml:space="preserve">Checks that the data </w:t>
      </w:r>
      <w:proofErr w:type="gramStart"/>
      <w:r>
        <w:t>lie</w:t>
      </w:r>
      <w:proofErr w:type="gramEnd"/>
      <w:r>
        <w:t xml:space="preserve"> within a specified range of values, e.g., the month of a person's date of birth should lie between 1 and 12.</w:t>
      </w:r>
    </w:p>
    <w:p w:rsidR="008923F9" w:rsidRDefault="008923F9" w:rsidP="008923F9">
      <w:pPr>
        <w:pStyle w:val="Heading4"/>
      </w:pPr>
      <w:r>
        <w:t>Referential integrity</w:t>
      </w:r>
    </w:p>
    <w:p w:rsidR="008923F9" w:rsidRDefault="008923F9" w:rsidP="008923F9">
      <w:r>
        <w:t>In modern Relational database values in two tables can be linked through foreign key and primary key. If values in the primary key field are not constrained by database internal mechanism</w:t>
      </w:r>
      <w:proofErr w:type="gramStart"/>
      <w:r>
        <w:t>,[</w:t>
      </w:r>
      <w:proofErr w:type="gramEnd"/>
      <w:r>
        <w:t>4] then they should be validated. Validation of the foreign key field checks that referencing table must always refer to a valid row in the referenced table</w:t>
      </w:r>
      <w:proofErr w:type="gramStart"/>
      <w:r>
        <w:t>.[</w:t>
      </w:r>
      <w:proofErr w:type="gramEnd"/>
      <w:r>
        <w:t>5]</w:t>
      </w:r>
    </w:p>
    <w:p w:rsidR="008923F9" w:rsidRDefault="008923F9" w:rsidP="008923F9">
      <w:pPr>
        <w:pStyle w:val="Heading4"/>
      </w:pPr>
      <w:r>
        <w:t>Spelling and grammar check</w:t>
      </w:r>
    </w:p>
    <w:p w:rsidR="008923F9" w:rsidRDefault="008923F9" w:rsidP="008923F9">
      <w:proofErr w:type="gramStart"/>
      <w:r>
        <w:t>Looks for spelling and grammatical errors.</w:t>
      </w:r>
      <w:proofErr w:type="gramEnd"/>
    </w:p>
    <w:p w:rsidR="008923F9" w:rsidRDefault="008923F9" w:rsidP="008923F9">
      <w:pPr>
        <w:pStyle w:val="Heading4"/>
      </w:pPr>
      <w:r>
        <w:t>Uniqueness check</w:t>
      </w:r>
    </w:p>
    <w:p w:rsidR="008923F9" w:rsidRDefault="008923F9" w:rsidP="008923F9">
      <w:proofErr w:type="gramStart"/>
      <w:r>
        <w:t>Checks that each value is unique.</w:t>
      </w:r>
      <w:proofErr w:type="gramEnd"/>
      <w:r>
        <w:t xml:space="preserve"> This can be applied to several fields (i.e. Address, First Name, </w:t>
      </w:r>
      <w:proofErr w:type="gramStart"/>
      <w:r>
        <w:t>Last</w:t>
      </w:r>
      <w:proofErr w:type="gramEnd"/>
      <w:r>
        <w:t xml:space="preserve"> Name).</w:t>
      </w:r>
    </w:p>
    <w:p w:rsidR="008923F9" w:rsidRDefault="008923F9" w:rsidP="008923F9">
      <w:pPr>
        <w:pStyle w:val="Heading4"/>
      </w:pPr>
      <w:r>
        <w:t>Table Look Up Check</w:t>
      </w:r>
    </w:p>
    <w:p w:rsidR="008923F9" w:rsidRPr="007B6D81" w:rsidRDefault="008923F9" w:rsidP="008923F9">
      <w:r>
        <w:t>A table look up check takes the entered data item and compares it to a valid list of entries that are stored in a database table.</w:t>
      </w:r>
    </w:p>
    <w:p w:rsidR="00BF29B3" w:rsidRDefault="00BF29B3" w:rsidP="00BF29B3"/>
    <w:p w:rsidR="00BF29B3" w:rsidRDefault="00BF29B3" w:rsidP="00792993">
      <w:pPr>
        <w:pStyle w:val="Heading1"/>
      </w:pPr>
      <w:bookmarkStart w:id="56" w:name="_Toc346626360"/>
      <w:r>
        <w:t>TESTING</w:t>
      </w:r>
      <w:bookmarkEnd w:id="56"/>
    </w:p>
    <w:p w:rsidR="00BF29B3" w:rsidRDefault="00BF29B3" w:rsidP="00792993">
      <w:pPr>
        <w:pStyle w:val="Heading2"/>
      </w:pPr>
      <w:bookmarkStart w:id="57" w:name="_Toc346626361"/>
      <w:r>
        <w:t>TESTING TECHNIQUES AND TESTING STRATEGIES USED</w:t>
      </w:r>
      <w:bookmarkEnd w:id="57"/>
    </w:p>
    <w:p w:rsidR="000C3860" w:rsidRDefault="000C3860" w:rsidP="000C3860">
      <w:bookmarkStart w:id="58" w:name="_Toc346626362"/>
      <w:r>
        <w:lastRenderedPageBreak/>
        <w:t>SMS application will be tested using following strategies to ensure that the application succeeds to complete all the functional and non functional requirements:</w:t>
      </w:r>
    </w:p>
    <w:p w:rsidR="000C3860" w:rsidRDefault="000C3860" w:rsidP="000C3860">
      <w:pPr>
        <w:pStyle w:val="Heading3"/>
        <w:rPr>
          <w:lang w:val="en-GB"/>
        </w:rPr>
      </w:pPr>
      <w:r>
        <w:rPr>
          <w:lang w:val="en-GB"/>
        </w:rPr>
        <w:t>Unit Testing:</w:t>
      </w:r>
    </w:p>
    <w:p w:rsidR="000C3860" w:rsidRDefault="000C3860" w:rsidP="000C3860">
      <w:pPr>
        <w:jc w:val="both"/>
        <w:rPr>
          <w:rFonts w:ascii="Arial" w:hAnsi="Arial" w:cs="Arial"/>
        </w:rPr>
      </w:pPr>
      <w:r w:rsidRPr="006B0E31">
        <w:rPr>
          <w:rFonts w:ascii="Arial" w:hAnsi="Arial" w:cs="Arial"/>
        </w:rPr>
        <w:t>Unit testing will take place within the construction phase of the project.  After application module has been built to meet design specifications, each component (screen, view, interface, conversion program, etc.) will be tested individually to help confirm that it functions properly as an individual unit.  Basic performance testing will also be completed during unit test to resolve obvious issues with performance prior to the System Testing.</w:t>
      </w:r>
    </w:p>
    <w:p w:rsidR="000C3860" w:rsidRDefault="000C3860" w:rsidP="000C3860">
      <w:pPr>
        <w:jc w:val="both"/>
        <w:rPr>
          <w:rFonts w:ascii="Arial" w:hAnsi="Arial" w:cs="Arial"/>
        </w:rPr>
      </w:pPr>
      <w:r w:rsidRPr="006B0E31">
        <w:rPr>
          <w:rFonts w:ascii="Arial" w:hAnsi="Arial" w:cs="Arial"/>
        </w:rPr>
        <w:t>The resource responsible for development will conduct testing of their module using the unit test conditions defined by the developer based</w:t>
      </w:r>
      <w:r>
        <w:rPr>
          <w:rFonts w:ascii="Arial" w:hAnsi="Arial" w:cs="Arial"/>
        </w:rPr>
        <w:t xml:space="preserve"> on detailed design documents. </w:t>
      </w:r>
      <w:r w:rsidRPr="006B0E31">
        <w:rPr>
          <w:rFonts w:ascii="Arial" w:hAnsi="Arial" w:cs="Arial"/>
        </w:rPr>
        <w:t>The final step of unit test will be a review by the team lead to obtain their signoff on the component test checklist.</w:t>
      </w:r>
    </w:p>
    <w:p w:rsidR="000C3860" w:rsidRDefault="000C3860" w:rsidP="000C3860">
      <w:pPr>
        <w:jc w:val="both"/>
        <w:rPr>
          <w:rFonts w:ascii="Arial" w:hAnsi="Arial" w:cs="Arial"/>
        </w:rPr>
      </w:pPr>
    </w:p>
    <w:p w:rsidR="000C3860" w:rsidRDefault="000C3860" w:rsidP="000C3860">
      <w:pPr>
        <w:pStyle w:val="Heading3"/>
      </w:pPr>
      <w:r>
        <w:t>Smoke Testing:</w:t>
      </w:r>
    </w:p>
    <w:tbl>
      <w:tblPr>
        <w:tblW w:w="0" w:type="auto"/>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211"/>
        <w:gridCol w:w="6627"/>
      </w:tblGrid>
      <w:tr w:rsidR="000C3860" w:rsidRPr="006B0E31" w:rsidTr="005F0D55">
        <w:trPr>
          <w:cantSplit/>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Test Objective:</w:t>
            </w:r>
          </w:p>
        </w:tc>
        <w:tc>
          <w:tcPr>
            <w:tcW w:w="6627" w:type="dxa"/>
          </w:tcPr>
          <w:p w:rsidR="000C3860" w:rsidRPr="00D702E7" w:rsidRDefault="000C3860" w:rsidP="005F0D55">
            <w:pPr>
              <w:pStyle w:val="BodyText1"/>
              <w:jc w:val="both"/>
              <w:rPr>
                <w:rFonts w:ascii="Arial" w:hAnsi="Arial" w:cs="Arial"/>
              </w:rPr>
            </w:pPr>
            <w:r w:rsidRPr="00D702E7">
              <w:rPr>
                <w:rFonts w:ascii="Arial" w:hAnsi="Arial" w:cs="Arial"/>
              </w:rPr>
              <w:t>Verifies the major functionality at high level in order to determine if further testing is possible.</w:t>
            </w:r>
          </w:p>
        </w:tc>
      </w:tr>
      <w:tr w:rsidR="000C3860" w:rsidRPr="006B0E31" w:rsidTr="005F0D55">
        <w:trPr>
          <w:cantSplit/>
          <w:trHeight w:val="1083"/>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Technique:</w:t>
            </w:r>
          </w:p>
        </w:tc>
        <w:tc>
          <w:tcPr>
            <w:tcW w:w="6627" w:type="dxa"/>
          </w:tcPr>
          <w:p w:rsidR="000C3860" w:rsidRPr="006B0E31" w:rsidRDefault="000C3860" w:rsidP="002A770C">
            <w:pPr>
              <w:pStyle w:val="BodyText1"/>
              <w:numPr>
                <w:ilvl w:val="0"/>
                <w:numId w:val="32"/>
              </w:numPr>
              <w:jc w:val="both"/>
              <w:rPr>
                <w:rFonts w:ascii="Arial" w:hAnsi="Arial" w:cs="Arial"/>
              </w:rPr>
            </w:pPr>
            <w:r>
              <w:rPr>
                <w:rFonts w:ascii="Arial" w:hAnsi="Arial" w:cs="Arial"/>
              </w:rPr>
              <w:t>After initial deployment to the test environment validate a</w:t>
            </w:r>
            <w:r w:rsidRPr="006B0E31">
              <w:rPr>
                <w:rFonts w:ascii="Arial" w:hAnsi="Arial" w:cs="Arial"/>
              </w:rPr>
              <w:t>ll</w:t>
            </w:r>
            <w:r>
              <w:rPr>
                <w:rFonts w:ascii="Arial" w:hAnsi="Arial" w:cs="Arial"/>
              </w:rPr>
              <w:t xml:space="preserve"> critical</w:t>
            </w:r>
            <w:r w:rsidRPr="006B0E31">
              <w:rPr>
                <w:rFonts w:ascii="Arial" w:hAnsi="Arial" w:cs="Arial"/>
              </w:rPr>
              <w:t xml:space="preserve"> components of </w:t>
            </w:r>
            <w:r>
              <w:rPr>
                <w:rFonts w:ascii="Arial" w:hAnsi="Arial" w:cs="Arial"/>
              </w:rPr>
              <w:t>the</w:t>
            </w:r>
            <w:r w:rsidRPr="006B0E31">
              <w:rPr>
                <w:rFonts w:ascii="Arial" w:hAnsi="Arial" w:cs="Arial"/>
              </w:rPr>
              <w:t xml:space="preserve"> application </w:t>
            </w:r>
            <w:r>
              <w:rPr>
                <w:rFonts w:ascii="Arial" w:hAnsi="Arial" w:cs="Arial"/>
              </w:rPr>
              <w:t>prior to proceeding with testing.</w:t>
            </w:r>
          </w:p>
        </w:tc>
      </w:tr>
      <w:tr w:rsidR="000C3860" w:rsidRPr="006B0E31" w:rsidTr="005F0D55">
        <w:trPr>
          <w:cantSplit/>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Completion Criteria:</w:t>
            </w:r>
          </w:p>
        </w:tc>
        <w:tc>
          <w:tcPr>
            <w:tcW w:w="6627" w:type="dxa"/>
            <w:vAlign w:val="center"/>
          </w:tcPr>
          <w:p w:rsidR="000C3860" w:rsidRPr="006B0E31" w:rsidRDefault="000C3860" w:rsidP="002A770C">
            <w:pPr>
              <w:pStyle w:val="BodyText1"/>
              <w:numPr>
                <w:ilvl w:val="0"/>
                <w:numId w:val="32"/>
              </w:numPr>
              <w:jc w:val="both"/>
              <w:rPr>
                <w:rFonts w:ascii="Arial" w:hAnsi="Arial" w:cs="Arial"/>
              </w:rPr>
            </w:pPr>
            <w:r w:rsidRPr="00D702E7">
              <w:rPr>
                <w:rFonts w:ascii="Arial" w:hAnsi="Arial" w:cs="Arial"/>
              </w:rPr>
              <w:t>Navigation through the application at high level is possible</w:t>
            </w:r>
            <w:r>
              <w:rPr>
                <w:rFonts w:ascii="Arial" w:hAnsi="Arial" w:cs="Arial"/>
              </w:rPr>
              <w:t>, testing can continue.</w:t>
            </w:r>
          </w:p>
        </w:tc>
      </w:tr>
    </w:tbl>
    <w:p w:rsidR="000C3860" w:rsidRDefault="000C3860" w:rsidP="000C3860"/>
    <w:p w:rsidR="000C3860" w:rsidRDefault="000C3860" w:rsidP="000C3860">
      <w:pPr>
        <w:pStyle w:val="Heading3"/>
      </w:pPr>
      <w:r>
        <w:t>Functional Testing:</w:t>
      </w:r>
    </w:p>
    <w:p w:rsidR="000C3860" w:rsidRDefault="000C3860" w:rsidP="000C3860">
      <w:pPr>
        <w:pStyle w:val="BodyText1"/>
        <w:jc w:val="both"/>
        <w:rPr>
          <w:rFonts w:ascii="Arial" w:hAnsi="Arial" w:cs="Arial"/>
        </w:rPr>
      </w:pPr>
      <w:r w:rsidRPr="006B0E31">
        <w:rPr>
          <w:rFonts w:ascii="Arial" w:hAnsi="Arial" w:cs="Arial"/>
        </w:rPr>
        <w:t xml:space="preserve">Function testing focuses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are verifying the application and its internal processes by interacting with the application via the Graphical User Interface (GUI) and analyzing the output or results. Identified below is an outline of the </w:t>
      </w:r>
      <w:r>
        <w:rPr>
          <w:rFonts w:ascii="Arial" w:hAnsi="Arial" w:cs="Arial"/>
        </w:rPr>
        <w:t xml:space="preserve">function </w:t>
      </w:r>
      <w:r w:rsidRPr="006B0E31">
        <w:rPr>
          <w:rFonts w:ascii="Arial" w:hAnsi="Arial" w:cs="Arial"/>
        </w:rPr>
        <w:t xml:space="preserve">testing recommended for </w:t>
      </w:r>
      <w:proofErr w:type="gramStart"/>
      <w:r>
        <w:rPr>
          <w:rFonts w:ascii="Arial" w:hAnsi="Arial" w:cs="Arial"/>
        </w:rPr>
        <w:t>SMS:</w:t>
      </w:r>
      <w:proofErr w:type="gramEnd"/>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211"/>
        <w:gridCol w:w="6627"/>
      </w:tblGrid>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Test Objective:</w:t>
            </w:r>
          </w:p>
        </w:tc>
        <w:tc>
          <w:tcPr>
            <w:tcW w:w="6627" w:type="dxa"/>
          </w:tcPr>
          <w:p w:rsidR="000C3860" w:rsidRPr="006B0E31" w:rsidRDefault="000C3860" w:rsidP="005F0D55">
            <w:pPr>
              <w:pStyle w:val="BodyText1"/>
              <w:jc w:val="both"/>
              <w:rPr>
                <w:rFonts w:ascii="Arial" w:hAnsi="Arial" w:cs="Arial"/>
              </w:rPr>
            </w:pPr>
            <w:r w:rsidRPr="00D702E7">
              <w:rPr>
                <w:rFonts w:ascii="Arial" w:hAnsi="Arial" w:cs="Arial"/>
              </w:rPr>
              <w:t>Ensure proper target-of-test functionality, including business process validation</w:t>
            </w:r>
            <w:r w:rsidRPr="006B0E31">
              <w:rPr>
                <w:rFonts w:ascii="Arial" w:hAnsi="Arial" w:cs="Arial"/>
              </w:rPr>
              <w:t>.</w:t>
            </w:r>
          </w:p>
        </w:tc>
      </w:tr>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lastRenderedPageBreak/>
              <w:t>Technique:</w:t>
            </w:r>
          </w:p>
        </w:tc>
        <w:tc>
          <w:tcPr>
            <w:tcW w:w="6627" w:type="dxa"/>
          </w:tcPr>
          <w:p w:rsidR="000C3860" w:rsidRPr="00D702E7" w:rsidRDefault="000C3860" w:rsidP="005F0D55">
            <w:pPr>
              <w:pStyle w:val="BodyText1"/>
              <w:ind w:left="21" w:hanging="21"/>
              <w:jc w:val="both"/>
              <w:rPr>
                <w:rFonts w:ascii="Arial" w:hAnsi="Arial" w:cs="Arial"/>
              </w:rPr>
            </w:pPr>
            <w:r w:rsidRPr="00D702E7">
              <w:rPr>
                <w:rFonts w:ascii="Arial" w:hAnsi="Arial" w:cs="Arial"/>
              </w:rPr>
              <w:t>Execute each use case, use-case flo</w:t>
            </w:r>
            <w:r>
              <w:rPr>
                <w:rFonts w:ascii="Arial" w:hAnsi="Arial" w:cs="Arial"/>
              </w:rPr>
              <w:t xml:space="preserve">w, or function, using valid and </w:t>
            </w:r>
            <w:r w:rsidRPr="00D702E7">
              <w:rPr>
                <w:rFonts w:ascii="Arial" w:hAnsi="Arial" w:cs="Arial"/>
              </w:rPr>
              <w:t>invalid data, to verify the following:</w:t>
            </w:r>
          </w:p>
          <w:p w:rsidR="000C3860" w:rsidRPr="00D702E7" w:rsidRDefault="000C3860" w:rsidP="002A770C">
            <w:pPr>
              <w:pStyle w:val="BodyText1"/>
              <w:numPr>
                <w:ilvl w:val="0"/>
                <w:numId w:val="32"/>
              </w:numPr>
              <w:jc w:val="both"/>
              <w:rPr>
                <w:rFonts w:ascii="Arial" w:hAnsi="Arial" w:cs="Arial"/>
              </w:rPr>
            </w:pPr>
            <w:r w:rsidRPr="00D702E7">
              <w:rPr>
                <w:rFonts w:ascii="Arial" w:hAnsi="Arial" w:cs="Arial"/>
              </w:rPr>
              <w:t>The expected results occur when valid data is used.</w:t>
            </w:r>
          </w:p>
          <w:p w:rsidR="000C3860" w:rsidRPr="00D702E7" w:rsidRDefault="000C3860" w:rsidP="002A770C">
            <w:pPr>
              <w:pStyle w:val="BodyText1"/>
              <w:numPr>
                <w:ilvl w:val="0"/>
                <w:numId w:val="32"/>
              </w:numPr>
              <w:jc w:val="both"/>
              <w:rPr>
                <w:rFonts w:ascii="Arial" w:hAnsi="Arial" w:cs="Arial"/>
              </w:rPr>
            </w:pPr>
            <w:r w:rsidRPr="00D702E7">
              <w:rPr>
                <w:rFonts w:ascii="Arial" w:hAnsi="Arial" w:cs="Arial"/>
              </w:rPr>
              <w:t>The appropriate error or warning messages are displayed when invalid data is used.</w:t>
            </w:r>
          </w:p>
          <w:p w:rsidR="000C3860" w:rsidRPr="00D702E7" w:rsidRDefault="000C3860" w:rsidP="002A770C">
            <w:pPr>
              <w:pStyle w:val="BodyText1"/>
              <w:numPr>
                <w:ilvl w:val="0"/>
                <w:numId w:val="32"/>
              </w:numPr>
              <w:jc w:val="both"/>
              <w:rPr>
                <w:rFonts w:ascii="Arial" w:hAnsi="Arial" w:cs="Arial"/>
              </w:rPr>
            </w:pPr>
            <w:r w:rsidRPr="00D702E7">
              <w:rPr>
                <w:rFonts w:ascii="Arial" w:hAnsi="Arial" w:cs="Arial"/>
              </w:rPr>
              <w:t>Business rules are properly applied.</w:t>
            </w:r>
          </w:p>
          <w:p w:rsidR="000C3860" w:rsidRPr="006B0E31" w:rsidRDefault="000C3860" w:rsidP="002A770C">
            <w:pPr>
              <w:pStyle w:val="BodyText1"/>
              <w:numPr>
                <w:ilvl w:val="0"/>
                <w:numId w:val="32"/>
              </w:numPr>
              <w:jc w:val="both"/>
              <w:rPr>
                <w:rFonts w:ascii="Arial" w:hAnsi="Arial" w:cs="Arial"/>
              </w:rPr>
            </w:pPr>
            <w:r w:rsidRPr="00D702E7">
              <w:rPr>
                <w:rFonts w:ascii="Arial" w:hAnsi="Arial" w:cs="Arial"/>
              </w:rPr>
              <w:t>Black Box end to end testing of configured processes.  Manual validation of required and optional fields.</w:t>
            </w:r>
          </w:p>
        </w:tc>
      </w:tr>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Completion Criteria:</w:t>
            </w:r>
          </w:p>
        </w:tc>
        <w:tc>
          <w:tcPr>
            <w:tcW w:w="6627" w:type="dxa"/>
          </w:tcPr>
          <w:p w:rsidR="000C3860" w:rsidRPr="00D702E7" w:rsidRDefault="000C3860" w:rsidP="002A770C">
            <w:pPr>
              <w:pStyle w:val="BodyText1"/>
              <w:numPr>
                <w:ilvl w:val="0"/>
                <w:numId w:val="32"/>
              </w:numPr>
              <w:jc w:val="both"/>
              <w:rPr>
                <w:rFonts w:ascii="Arial" w:hAnsi="Arial" w:cs="Arial"/>
              </w:rPr>
            </w:pPr>
            <w:r w:rsidRPr="00D702E7">
              <w:rPr>
                <w:rFonts w:ascii="Arial" w:hAnsi="Arial" w:cs="Arial"/>
              </w:rPr>
              <w:t>All planned tests have been executed.</w:t>
            </w:r>
          </w:p>
          <w:p w:rsidR="000C3860" w:rsidRPr="00D702E7" w:rsidRDefault="000C3860" w:rsidP="002A770C">
            <w:pPr>
              <w:pStyle w:val="BodyText1"/>
              <w:numPr>
                <w:ilvl w:val="0"/>
                <w:numId w:val="32"/>
              </w:numPr>
              <w:jc w:val="both"/>
              <w:rPr>
                <w:rFonts w:ascii="Arial" w:hAnsi="Arial" w:cs="Arial"/>
              </w:rPr>
            </w:pPr>
            <w:r w:rsidRPr="00D702E7">
              <w:rPr>
                <w:rFonts w:ascii="Arial" w:hAnsi="Arial" w:cs="Arial"/>
              </w:rPr>
              <w:t xml:space="preserve">All defects that have been identified have been </w:t>
            </w:r>
            <w:r>
              <w:rPr>
                <w:rFonts w:ascii="Arial" w:hAnsi="Arial" w:cs="Arial"/>
              </w:rPr>
              <w:t>resolved</w:t>
            </w:r>
          </w:p>
          <w:p w:rsidR="000C3860" w:rsidRPr="006B0E31" w:rsidRDefault="000C3860" w:rsidP="002A770C">
            <w:pPr>
              <w:pStyle w:val="BodyText1"/>
              <w:numPr>
                <w:ilvl w:val="0"/>
                <w:numId w:val="32"/>
              </w:numPr>
              <w:jc w:val="both"/>
              <w:rPr>
                <w:rFonts w:ascii="Arial" w:hAnsi="Arial" w:cs="Arial"/>
              </w:rPr>
            </w:pPr>
            <w:r w:rsidRPr="00D702E7">
              <w:rPr>
                <w:rFonts w:ascii="Arial" w:hAnsi="Arial" w:cs="Arial"/>
              </w:rPr>
              <w:t>All resolutions have been implemented.</w:t>
            </w:r>
          </w:p>
        </w:tc>
      </w:tr>
    </w:tbl>
    <w:p w:rsidR="000C3860" w:rsidRDefault="000C3860" w:rsidP="000C3860">
      <w:pPr>
        <w:pStyle w:val="BodyText1"/>
        <w:jc w:val="both"/>
        <w:rPr>
          <w:rFonts w:ascii="Arial" w:hAnsi="Arial" w:cs="Arial"/>
        </w:rPr>
      </w:pPr>
    </w:p>
    <w:p w:rsidR="000C3860" w:rsidRDefault="000C3860" w:rsidP="000C3860">
      <w:pPr>
        <w:pStyle w:val="BodyText1"/>
        <w:jc w:val="both"/>
        <w:rPr>
          <w:rFonts w:ascii="Arial" w:hAnsi="Arial" w:cs="Arial"/>
        </w:rPr>
      </w:pPr>
    </w:p>
    <w:p w:rsidR="000C3860" w:rsidRDefault="000C3860" w:rsidP="000C3860">
      <w:pPr>
        <w:pStyle w:val="Heading3"/>
      </w:pPr>
      <w:r>
        <w:t>Regression Testing:</w:t>
      </w:r>
    </w:p>
    <w:p w:rsidR="000C3860" w:rsidRDefault="000C3860" w:rsidP="000C3860">
      <w:pPr>
        <w:pStyle w:val="BodyText1"/>
        <w:jc w:val="both"/>
        <w:rPr>
          <w:rFonts w:ascii="Arial" w:hAnsi="Arial" w:cs="Arial"/>
        </w:rPr>
      </w:pPr>
      <w:r w:rsidRPr="00834779">
        <w:rPr>
          <w:rFonts w:ascii="Arial" w:hAnsi="Arial" w:cs="Arial"/>
        </w:rPr>
        <w:t xml:space="preserve">Regression testing focuses on software functionality that may have been previously working however through subsequent changes may have been inadvertently impacted.  The goals of these tests are to verify that the broader impact of changes has been verified. Identified below is an outline of the </w:t>
      </w:r>
      <w:r>
        <w:rPr>
          <w:rFonts w:ascii="Arial" w:hAnsi="Arial" w:cs="Arial"/>
        </w:rPr>
        <w:t xml:space="preserve">regression </w:t>
      </w:r>
      <w:r w:rsidRPr="00834779">
        <w:rPr>
          <w:rFonts w:ascii="Arial" w:hAnsi="Arial" w:cs="Arial"/>
        </w:rPr>
        <w:t>testing re</w:t>
      </w:r>
      <w:r>
        <w:rPr>
          <w:rFonts w:ascii="Arial" w:hAnsi="Arial" w:cs="Arial"/>
        </w:rPr>
        <w:t xml:space="preserve">commended for each application(s)/module(s) of </w:t>
      </w:r>
      <w:proofErr w:type="gramStart"/>
      <w:r>
        <w:rPr>
          <w:rFonts w:ascii="Arial" w:hAnsi="Arial" w:cs="Arial"/>
        </w:rPr>
        <w:t>SMS.</w:t>
      </w:r>
      <w:proofErr w:type="gramEnd"/>
    </w:p>
    <w:p w:rsidR="000C3860" w:rsidRDefault="000C3860" w:rsidP="000C3860">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211"/>
        <w:gridCol w:w="6627"/>
      </w:tblGrid>
      <w:tr w:rsidR="000C3860" w:rsidTr="005F0D55">
        <w:trPr>
          <w:cantSplit/>
          <w:jc w:val="center"/>
        </w:trPr>
        <w:tc>
          <w:tcPr>
            <w:tcW w:w="2211" w:type="dxa"/>
          </w:tcPr>
          <w:p w:rsidR="000C3860" w:rsidRPr="00940D2E" w:rsidRDefault="000C3860" w:rsidP="005F0D55">
            <w:pPr>
              <w:pStyle w:val="BodyText1"/>
              <w:rPr>
                <w:rFonts w:ascii="Arial" w:hAnsi="Arial" w:cs="Arial"/>
              </w:rPr>
            </w:pPr>
            <w:r w:rsidRPr="00940D2E">
              <w:rPr>
                <w:rFonts w:ascii="Arial" w:hAnsi="Arial" w:cs="Arial"/>
              </w:rPr>
              <w:t>Test Objective:</w:t>
            </w:r>
          </w:p>
        </w:tc>
        <w:tc>
          <w:tcPr>
            <w:tcW w:w="6627" w:type="dxa"/>
          </w:tcPr>
          <w:p w:rsidR="000C3860" w:rsidRPr="00834779" w:rsidRDefault="000C3860" w:rsidP="005F0D55">
            <w:pPr>
              <w:pStyle w:val="BodyText1"/>
              <w:ind w:left="360"/>
              <w:jc w:val="both"/>
              <w:rPr>
                <w:rFonts w:ascii="Arial" w:hAnsi="Arial" w:cs="Arial"/>
              </w:rPr>
            </w:pPr>
            <w:r w:rsidRPr="00834779">
              <w:rPr>
                <w:rFonts w:ascii="Arial" w:hAnsi="Arial" w:cs="Arial"/>
              </w:rPr>
              <w:t>Ensure that previously passed test cases continue to pass as the new system development is deployed and that surrounding systems that may be impacted by a change are still functioning as expected.</w:t>
            </w:r>
          </w:p>
        </w:tc>
      </w:tr>
      <w:tr w:rsidR="000C3860" w:rsidTr="005F0D55">
        <w:trPr>
          <w:cantSplit/>
          <w:jc w:val="center"/>
        </w:trPr>
        <w:tc>
          <w:tcPr>
            <w:tcW w:w="2211" w:type="dxa"/>
          </w:tcPr>
          <w:p w:rsidR="000C3860" w:rsidRPr="00940D2E" w:rsidRDefault="000C3860" w:rsidP="005F0D55">
            <w:pPr>
              <w:pStyle w:val="BodyText1"/>
              <w:rPr>
                <w:rFonts w:ascii="Arial" w:hAnsi="Arial" w:cs="Arial"/>
              </w:rPr>
            </w:pPr>
            <w:r w:rsidRPr="00940D2E">
              <w:rPr>
                <w:rFonts w:ascii="Arial" w:hAnsi="Arial" w:cs="Arial"/>
              </w:rPr>
              <w:t>Technique:</w:t>
            </w:r>
          </w:p>
        </w:tc>
        <w:tc>
          <w:tcPr>
            <w:tcW w:w="6627" w:type="dxa"/>
          </w:tcPr>
          <w:p w:rsidR="000C3860" w:rsidRPr="00834779" w:rsidRDefault="000C3860" w:rsidP="002A770C">
            <w:pPr>
              <w:pStyle w:val="BodyText1"/>
              <w:numPr>
                <w:ilvl w:val="0"/>
                <w:numId w:val="32"/>
              </w:numPr>
              <w:jc w:val="both"/>
              <w:rPr>
                <w:rFonts w:ascii="Arial" w:hAnsi="Arial" w:cs="Arial"/>
              </w:rPr>
            </w:pPr>
            <w:r w:rsidRPr="00834779">
              <w:rPr>
                <w:rFonts w:ascii="Arial" w:hAnsi="Arial" w:cs="Arial"/>
              </w:rPr>
              <w:t>Execute previous passed testing suites to ensure  the following:</w:t>
            </w:r>
          </w:p>
          <w:p w:rsidR="000C3860" w:rsidRPr="00834779" w:rsidRDefault="000C3860" w:rsidP="002A770C">
            <w:pPr>
              <w:pStyle w:val="BodyText1"/>
              <w:numPr>
                <w:ilvl w:val="0"/>
                <w:numId w:val="32"/>
              </w:numPr>
              <w:jc w:val="both"/>
              <w:rPr>
                <w:rFonts w:ascii="Arial" w:hAnsi="Arial" w:cs="Arial"/>
              </w:rPr>
            </w:pPr>
            <w:r w:rsidRPr="00834779">
              <w:rPr>
                <w:rFonts w:ascii="Arial" w:hAnsi="Arial" w:cs="Arial"/>
              </w:rPr>
              <w:t>The expected results occur when valid data is used.</w:t>
            </w:r>
          </w:p>
          <w:p w:rsidR="000C3860" w:rsidRPr="00834779" w:rsidRDefault="000C3860" w:rsidP="002A770C">
            <w:pPr>
              <w:pStyle w:val="BodyText1"/>
              <w:numPr>
                <w:ilvl w:val="0"/>
                <w:numId w:val="32"/>
              </w:numPr>
              <w:jc w:val="both"/>
              <w:rPr>
                <w:rFonts w:ascii="Arial" w:hAnsi="Arial" w:cs="Arial"/>
              </w:rPr>
            </w:pPr>
            <w:r w:rsidRPr="00834779">
              <w:rPr>
                <w:rFonts w:ascii="Arial" w:hAnsi="Arial" w:cs="Arial"/>
              </w:rPr>
              <w:t>The appropriate error or warni</w:t>
            </w:r>
            <w:r>
              <w:rPr>
                <w:rFonts w:ascii="Arial" w:hAnsi="Arial" w:cs="Arial"/>
              </w:rPr>
              <w:t xml:space="preserve">ng messages are displayed when </w:t>
            </w:r>
            <w:r w:rsidRPr="00834779">
              <w:rPr>
                <w:rFonts w:ascii="Arial" w:hAnsi="Arial" w:cs="Arial"/>
              </w:rPr>
              <w:t>invalid data is used.</w:t>
            </w:r>
          </w:p>
          <w:p w:rsidR="000C3860" w:rsidRPr="00D822E4" w:rsidRDefault="000C3860" w:rsidP="002A770C">
            <w:pPr>
              <w:pStyle w:val="BodyText1"/>
              <w:numPr>
                <w:ilvl w:val="0"/>
                <w:numId w:val="32"/>
              </w:numPr>
              <w:jc w:val="both"/>
              <w:rPr>
                <w:rFonts w:ascii="Arial" w:hAnsi="Arial" w:cs="Arial"/>
              </w:rPr>
            </w:pPr>
            <w:r w:rsidRPr="00834779">
              <w:rPr>
                <w:rFonts w:ascii="Arial" w:hAnsi="Arial" w:cs="Arial"/>
              </w:rPr>
              <w:t>Each bus</w:t>
            </w:r>
            <w:r>
              <w:rPr>
                <w:rFonts w:ascii="Arial" w:hAnsi="Arial" w:cs="Arial"/>
              </w:rPr>
              <w:t>iness rule is properly applied.</w:t>
            </w:r>
          </w:p>
        </w:tc>
      </w:tr>
      <w:tr w:rsidR="000C3860" w:rsidTr="005F0D55">
        <w:trPr>
          <w:cantSplit/>
          <w:jc w:val="center"/>
        </w:trPr>
        <w:tc>
          <w:tcPr>
            <w:tcW w:w="2211" w:type="dxa"/>
          </w:tcPr>
          <w:p w:rsidR="000C3860" w:rsidRPr="00940D2E" w:rsidRDefault="000C3860" w:rsidP="005F0D55">
            <w:pPr>
              <w:pStyle w:val="BodyText1"/>
              <w:rPr>
                <w:rFonts w:ascii="Arial" w:hAnsi="Arial" w:cs="Arial"/>
              </w:rPr>
            </w:pPr>
            <w:r w:rsidRPr="00940D2E">
              <w:rPr>
                <w:rFonts w:ascii="Arial" w:hAnsi="Arial" w:cs="Arial"/>
              </w:rPr>
              <w:t>Completion Criteria:</w:t>
            </w:r>
          </w:p>
        </w:tc>
        <w:tc>
          <w:tcPr>
            <w:tcW w:w="6627" w:type="dxa"/>
          </w:tcPr>
          <w:p w:rsidR="000C3860" w:rsidRPr="00834779" w:rsidRDefault="000C3860" w:rsidP="005F0D55">
            <w:pPr>
              <w:pStyle w:val="BodyText1"/>
              <w:ind w:left="360"/>
              <w:jc w:val="both"/>
              <w:rPr>
                <w:rFonts w:ascii="Arial" w:hAnsi="Arial" w:cs="Arial"/>
              </w:rPr>
            </w:pPr>
            <w:r w:rsidRPr="00834779">
              <w:rPr>
                <w:rFonts w:ascii="Arial" w:hAnsi="Arial" w:cs="Arial"/>
              </w:rPr>
              <w:sym w:font="Symbol" w:char="F0B7"/>
            </w:r>
            <w:r>
              <w:rPr>
                <w:rFonts w:ascii="Arial" w:hAnsi="Arial" w:cs="Arial"/>
              </w:rPr>
              <w:t xml:space="preserve">   </w:t>
            </w:r>
            <w:r>
              <w:rPr>
                <w:rFonts w:ascii="Arial" w:hAnsi="Arial" w:cs="Arial"/>
              </w:rPr>
              <w:tab/>
            </w:r>
            <w:r w:rsidRPr="00834779">
              <w:rPr>
                <w:rFonts w:ascii="Arial" w:hAnsi="Arial" w:cs="Arial"/>
              </w:rPr>
              <w:t>All planned regression tests have been executed.</w:t>
            </w:r>
          </w:p>
          <w:p w:rsidR="000C3860" w:rsidRPr="00834779" w:rsidRDefault="000C3860" w:rsidP="005F0D55">
            <w:pPr>
              <w:pStyle w:val="BodyText1"/>
              <w:ind w:left="360"/>
              <w:jc w:val="both"/>
              <w:rPr>
                <w:rFonts w:ascii="Arial" w:hAnsi="Arial" w:cs="Arial"/>
              </w:rPr>
            </w:pPr>
            <w:r w:rsidRPr="00834779">
              <w:rPr>
                <w:rFonts w:ascii="Arial" w:hAnsi="Arial" w:cs="Arial"/>
              </w:rPr>
              <w:sym w:font="Symbol" w:char="F0B7"/>
            </w:r>
            <w:r>
              <w:rPr>
                <w:rFonts w:ascii="Arial" w:hAnsi="Arial" w:cs="Arial"/>
              </w:rPr>
              <w:t xml:space="preserve">  </w:t>
            </w:r>
            <w:r>
              <w:rPr>
                <w:rFonts w:ascii="Arial" w:hAnsi="Arial" w:cs="Arial"/>
              </w:rPr>
              <w:tab/>
            </w:r>
            <w:r w:rsidRPr="00834779">
              <w:rPr>
                <w:rFonts w:ascii="Arial" w:hAnsi="Arial" w:cs="Arial"/>
              </w:rPr>
              <w:t>All identifi</w:t>
            </w:r>
            <w:r>
              <w:rPr>
                <w:rFonts w:ascii="Arial" w:hAnsi="Arial" w:cs="Arial"/>
              </w:rPr>
              <w:t>ed defects have been resolved.</w:t>
            </w:r>
          </w:p>
        </w:tc>
      </w:tr>
    </w:tbl>
    <w:p w:rsidR="000C3860" w:rsidRDefault="000C3860" w:rsidP="000C3860">
      <w:pPr>
        <w:pStyle w:val="BodyText1"/>
        <w:jc w:val="both"/>
        <w:rPr>
          <w:rFonts w:ascii="Arial" w:hAnsi="Arial" w:cs="Arial"/>
        </w:rPr>
      </w:pPr>
    </w:p>
    <w:p w:rsidR="000C3860" w:rsidRDefault="000C3860" w:rsidP="000C3860">
      <w:pPr>
        <w:pStyle w:val="BodyText1"/>
        <w:jc w:val="both"/>
        <w:rPr>
          <w:rFonts w:ascii="Arial" w:hAnsi="Arial" w:cs="Arial"/>
        </w:rPr>
      </w:pPr>
    </w:p>
    <w:p w:rsidR="000C3860" w:rsidRDefault="000C3860" w:rsidP="000C3860">
      <w:pPr>
        <w:pStyle w:val="Heading3"/>
      </w:pPr>
      <w:r>
        <w:t>Database &amp; Data Integrity Testing</w:t>
      </w:r>
    </w:p>
    <w:p w:rsidR="000C3860" w:rsidRDefault="000C3860" w:rsidP="000C3860">
      <w:pPr>
        <w:rPr>
          <w:rFonts w:ascii="Arial" w:hAnsi="Arial" w:cs="Arial"/>
        </w:rPr>
      </w:pPr>
      <w:r w:rsidRPr="00C70330">
        <w:rPr>
          <w:rFonts w:ascii="Arial" w:hAnsi="Arial" w:cs="Arial"/>
        </w:rPr>
        <w:t xml:space="preserve">The databases and the database processes should be tested as a subsystem within the </w:t>
      </w:r>
      <w:r>
        <w:rPr>
          <w:rFonts w:ascii="Arial" w:hAnsi="Arial" w:cs="Arial"/>
        </w:rPr>
        <w:t>SMS</w:t>
      </w:r>
      <w:r w:rsidRPr="00C70330">
        <w:rPr>
          <w:rFonts w:ascii="Arial" w:hAnsi="Arial" w:cs="Arial"/>
        </w:rPr>
        <w:t xml:space="preserve"> Application.</w:t>
      </w:r>
      <w:r>
        <w:rPr>
          <w:rFonts w:ascii="Arial" w:hAnsi="Arial" w:cs="Arial"/>
        </w:rPr>
        <w:t xml:space="preserve"> </w:t>
      </w:r>
      <w:r w:rsidRPr="00C70330">
        <w:rPr>
          <w:rFonts w:ascii="Arial" w:hAnsi="Arial" w:cs="Arial"/>
        </w:rPr>
        <w:t>These s</w:t>
      </w:r>
      <w:r>
        <w:rPr>
          <w:rFonts w:ascii="Arial" w:hAnsi="Arial" w:cs="Arial"/>
        </w:rPr>
        <w:t>ubsystems should be tested with</w:t>
      </w:r>
      <w:r w:rsidRPr="00C70330">
        <w:rPr>
          <w:rFonts w:ascii="Arial" w:hAnsi="Arial" w:cs="Arial"/>
        </w:rPr>
        <w:t xml:space="preserve"> the target-of-test’s User Interface as the interface to the data</w:t>
      </w:r>
      <w:r>
        <w:rPr>
          <w:rFonts w:ascii="Arial" w:hAnsi="Arial" w:cs="Arial"/>
        </w:rPr>
        <w:t>base</w:t>
      </w:r>
      <w:r w:rsidRPr="00C70330">
        <w:rPr>
          <w:rFonts w:ascii="Arial" w:hAnsi="Arial" w:cs="Arial"/>
        </w:rPr>
        <w:t>.</w:t>
      </w: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211"/>
        <w:gridCol w:w="6627"/>
      </w:tblGrid>
      <w:tr w:rsidR="000C3860" w:rsidRPr="00E407BB" w:rsidTr="005F0D55">
        <w:trPr>
          <w:cantSplit/>
          <w:jc w:val="center"/>
        </w:trPr>
        <w:tc>
          <w:tcPr>
            <w:tcW w:w="2211" w:type="dxa"/>
          </w:tcPr>
          <w:p w:rsidR="000C3860" w:rsidRPr="00E407BB" w:rsidRDefault="000C3860" w:rsidP="005F0D55">
            <w:pPr>
              <w:pStyle w:val="BodyText1"/>
              <w:rPr>
                <w:rFonts w:ascii="Arial" w:hAnsi="Arial"/>
                <w:highlight w:val="yellow"/>
              </w:rPr>
            </w:pPr>
            <w:r w:rsidRPr="00147986">
              <w:rPr>
                <w:rFonts w:ascii="Arial" w:hAnsi="Arial"/>
              </w:rPr>
              <w:t>Test Objective:</w:t>
            </w:r>
          </w:p>
        </w:tc>
        <w:tc>
          <w:tcPr>
            <w:tcW w:w="6627" w:type="dxa"/>
          </w:tcPr>
          <w:p w:rsidR="000C3860" w:rsidRPr="00D6786A" w:rsidRDefault="000C3860" w:rsidP="005F0D55">
            <w:pPr>
              <w:pStyle w:val="BodyText1"/>
              <w:jc w:val="both"/>
              <w:rPr>
                <w:rFonts w:ascii="Arial" w:hAnsi="Arial" w:cs="Arial"/>
              </w:rPr>
            </w:pPr>
            <w:r w:rsidRPr="0014788D">
              <w:rPr>
                <w:rFonts w:ascii="Arial" w:hAnsi="Arial" w:cs="Arial"/>
              </w:rPr>
              <w:t xml:space="preserve">Ensure that data is stored correctly, audits can be performed, access is controlled </w:t>
            </w:r>
          </w:p>
        </w:tc>
      </w:tr>
      <w:tr w:rsidR="000C3860" w:rsidRPr="00E407BB" w:rsidTr="005F0D55">
        <w:trPr>
          <w:cantSplit/>
          <w:trHeight w:val="642"/>
          <w:jc w:val="center"/>
        </w:trPr>
        <w:tc>
          <w:tcPr>
            <w:tcW w:w="2211" w:type="dxa"/>
          </w:tcPr>
          <w:p w:rsidR="000C3860" w:rsidRPr="00E407BB" w:rsidRDefault="000C3860" w:rsidP="005F0D55">
            <w:pPr>
              <w:pStyle w:val="BodyText1"/>
              <w:rPr>
                <w:rFonts w:ascii="Arial" w:hAnsi="Arial"/>
                <w:highlight w:val="yellow"/>
              </w:rPr>
            </w:pPr>
            <w:r w:rsidRPr="00FE5DE9">
              <w:rPr>
                <w:rFonts w:ascii="Arial" w:hAnsi="Arial"/>
              </w:rPr>
              <w:lastRenderedPageBreak/>
              <w:t>Technique:</w:t>
            </w:r>
          </w:p>
        </w:tc>
        <w:tc>
          <w:tcPr>
            <w:tcW w:w="6627" w:type="dxa"/>
          </w:tcPr>
          <w:p w:rsidR="000C3860" w:rsidRPr="00147986" w:rsidRDefault="000C3860" w:rsidP="002A770C">
            <w:pPr>
              <w:pStyle w:val="BodyText1"/>
              <w:numPr>
                <w:ilvl w:val="0"/>
                <w:numId w:val="32"/>
              </w:numPr>
              <w:jc w:val="both"/>
            </w:pPr>
            <w:r w:rsidRPr="00147986">
              <w:rPr>
                <w:rFonts w:ascii="Arial" w:hAnsi="Arial" w:cs="Arial"/>
              </w:rPr>
              <w:t>SQL queries will be executed in the DB to verify the data content and correctness.</w:t>
            </w:r>
          </w:p>
        </w:tc>
      </w:tr>
      <w:tr w:rsidR="000C3860" w:rsidRPr="00E407BB" w:rsidTr="005F0D55">
        <w:trPr>
          <w:cantSplit/>
          <w:jc w:val="center"/>
        </w:trPr>
        <w:tc>
          <w:tcPr>
            <w:tcW w:w="2211" w:type="dxa"/>
          </w:tcPr>
          <w:p w:rsidR="000C3860" w:rsidRPr="00E407BB" w:rsidRDefault="000C3860" w:rsidP="005F0D55">
            <w:pPr>
              <w:pStyle w:val="BodyText1"/>
              <w:rPr>
                <w:rFonts w:ascii="Arial" w:hAnsi="Arial"/>
                <w:highlight w:val="yellow"/>
              </w:rPr>
            </w:pPr>
            <w:r w:rsidRPr="00FE5DE9">
              <w:rPr>
                <w:rFonts w:ascii="Arial" w:hAnsi="Arial"/>
              </w:rPr>
              <w:t>Completion Criteria:</w:t>
            </w:r>
          </w:p>
        </w:tc>
        <w:tc>
          <w:tcPr>
            <w:tcW w:w="6627" w:type="dxa"/>
          </w:tcPr>
          <w:p w:rsidR="000C3860" w:rsidRPr="00147986" w:rsidRDefault="000C3860" w:rsidP="002A770C">
            <w:pPr>
              <w:pStyle w:val="BodyText1"/>
              <w:numPr>
                <w:ilvl w:val="0"/>
                <w:numId w:val="32"/>
              </w:numPr>
              <w:jc w:val="both"/>
              <w:rPr>
                <w:rFonts w:ascii="Arial" w:hAnsi="Arial" w:cs="Arial"/>
              </w:rPr>
            </w:pPr>
            <w:r w:rsidRPr="00147986">
              <w:rPr>
                <w:rFonts w:ascii="Arial" w:hAnsi="Arial" w:cs="Arial"/>
              </w:rPr>
              <w:t>All planned tests have been executed.</w:t>
            </w:r>
          </w:p>
          <w:p w:rsidR="000C3860" w:rsidRPr="00147986" w:rsidRDefault="000C3860" w:rsidP="002A770C">
            <w:pPr>
              <w:pStyle w:val="BodyText1"/>
              <w:numPr>
                <w:ilvl w:val="0"/>
                <w:numId w:val="32"/>
              </w:numPr>
              <w:jc w:val="both"/>
              <w:rPr>
                <w:rFonts w:ascii="Arial" w:hAnsi="Arial" w:cs="Arial"/>
              </w:rPr>
            </w:pPr>
            <w:r w:rsidRPr="00147986">
              <w:rPr>
                <w:rFonts w:ascii="Arial" w:hAnsi="Arial" w:cs="Arial"/>
              </w:rPr>
              <w:t xml:space="preserve">All defects that have been identified have been </w:t>
            </w:r>
            <w:r>
              <w:rPr>
                <w:rFonts w:ascii="Arial" w:hAnsi="Arial" w:cs="Arial"/>
              </w:rPr>
              <w:t>resolved</w:t>
            </w:r>
          </w:p>
          <w:p w:rsidR="000C3860" w:rsidRPr="00147986" w:rsidRDefault="000C3860" w:rsidP="002A770C">
            <w:pPr>
              <w:pStyle w:val="BodyText1"/>
              <w:numPr>
                <w:ilvl w:val="0"/>
                <w:numId w:val="32"/>
              </w:numPr>
              <w:jc w:val="both"/>
            </w:pPr>
            <w:r w:rsidRPr="00147986">
              <w:rPr>
                <w:rFonts w:ascii="Arial" w:hAnsi="Arial" w:cs="Arial"/>
              </w:rPr>
              <w:t>All resolutions have been implemented.</w:t>
            </w:r>
          </w:p>
        </w:tc>
      </w:tr>
    </w:tbl>
    <w:p w:rsidR="000C3860" w:rsidRDefault="000C3860" w:rsidP="000C3860">
      <w:pPr>
        <w:pStyle w:val="BodyText1"/>
        <w:jc w:val="both"/>
        <w:rPr>
          <w:rFonts w:ascii="Arial" w:hAnsi="Arial" w:cs="Arial"/>
        </w:rPr>
      </w:pPr>
    </w:p>
    <w:p w:rsidR="000C3860" w:rsidRDefault="000C3860" w:rsidP="000C3860">
      <w:pPr>
        <w:pStyle w:val="BodyText1"/>
        <w:jc w:val="both"/>
        <w:rPr>
          <w:rFonts w:ascii="Arial" w:hAnsi="Arial" w:cs="Arial"/>
        </w:rPr>
      </w:pPr>
    </w:p>
    <w:p w:rsidR="000C3860" w:rsidRDefault="000C3860" w:rsidP="000C3860">
      <w:pPr>
        <w:pStyle w:val="Heading3"/>
      </w:pPr>
      <w:r>
        <w:t>User Interface Testing:</w:t>
      </w:r>
    </w:p>
    <w:p w:rsidR="000C3860" w:rsidRDefault="000C3860" w:rsidP="000C3860">
      <w:pPr>
        <w:pStyle w:val="BodyText1"/>
        <w:jc w:val="both"/>
        <w:rPr>
          <w:rFonts w:ascii="Arial" w:hAnsi="Arial" w:cs="Arial"/>
        </w:rPr>
      </w:pPr>
      <w:r w:rsidRPr="00B3585B">
        <w:rPr>
          <w:rFonts w:ascii="Arial" w:hAnsi="Arial" w:cs="Arial"/>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Most of this testing will have been done during functional testing.  The areas of focus will be on design, layout and navigation of the screens.</w:t>
      </w:r>
    </w:p>
    <w:p w:rsidR="000C3860" w:rsidRDefault="000C3860" w:rsidP="000C3860">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211"/>
        <w:gridCol w:w="6627"/>
      </w:tblGrid>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Test Objective:</w:t>
            </w:r>
          </w:p>
        </w:tc>
        <w:tc>
          <w:tcPr>
            <w:tcW w:w="6627" w:type="dxa"/>
          </w:tcPr>
          <w:p w:rsidR="000C3860" w:rsidRPr="006B0E31" w:rsidRDefault="000C3860" w:rsidP="005F0D55">
            <w:pPr>
              <w:pStyle w:val="BodyText1"/>
              <w:jc w:val="both"/>
              <w:rPr>
                <w:rFonts w:ascii="Arial" w:hAnsi="Arial" w:cs="Arial"/>
              </w:rPr>
            </w:pPr>
            <w:r w:rsidRPr="006B0E31">
              <w:rPr>
                <w:rFonts w:ascii="Arial" w:hAnsi="Arial" w:cs="Arial"/>
                <w:lang w:val="en-CA"/>
              </w:rPr>
              <w:t>UI testing will verify the screens and the layouts and navigation</w:t>
            </w:r>
          </w:p>
        </w:tc>
      </w:tr>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Technique:</w:t>
            </w:r>
          </w:p>
        </w:tc>
        <w:tc>
          <w:tcPr>
            <w:tcW w:w="6627" w:type="dxa"/>
          </w:tcPr>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Verify the design and layout of the screen.</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Identify the integration links.</w:t>
            </w:r>
          </w:p>
          <w:p w:rsidR="000C3860" w:rsidRDefault="000C3860" w:rsidP="002A770C">
            <w:pPr>
              <w:pStyle w:val="BodyText1"/>
              <w:numPr>
                <w:ilvl w:val="0"/>
                <w:numId w:val="32"/>
              </w:numPr>
              <w:jc w:val="both"/>
              <w:rPr>
                <w:rFonts w:ascii="Arial" w:hAnsi="Arial" w:cs="Arial"/>
              </w:rPr>
            </w:pPr>
            <w:r w:rsidRPr="006B0E31">
              <w:rPr>
                <w:rFonts w:ascii="Arial" w:hAnsi="Arial" w:cs="Arial"/>
              </w:rPr>
              <w:t>Test the functioning of the links – that the proper page is displayed and correct messages</w:t>
            </w:r>
            <w:r>
              <w:rPr>
                <w:rFonts w:ascii="Arial" w:hAnsi="Arial" w:cs="Arial"/>
              </w:rPr>
              <w:t>,</w:t>
            </w:r>
            <w:r w:rsidRPr="006B0E31">
              <w:rPr>
                <w:rFonts w:ascii="Arial" w:hAnsi="Arial" w:cs="Arial"/>
              </w:rPr>
              <w:t xml:space="preserve"> pop-ups are shown</w:t>
            </w:r>
            <w:r>
              <w:rPr>
                <w:rFonts w:ascii="Arial" w:hAnsi="Arial" w:cs="Arial"/>
              </w:rPr>
              <w:t xml:space="preserve"> when they need to be displayed etc</w:t>
            </w:r>
          </w:p>
          <w:p w:rsidR="000C3860" w:rsidRPr="006B0E31" w:rsidRDefault="000C3860" w:rsidP="002A770C">
            <w:pPr>
              <w:pStyle w:val="BodyText1"/>
              <w:numPr>
                <w:ilvl w:val="0"/>
                <w:numId w:val="32"/>
              </w:numPr>
              <w:jc w:val="both"/>
              <w:rPr>
                <w:rFonts w:ascii="Arial" w:hAnsi="Arial" w:cs="Arial"/>
              </w:rPr>
            </w:pPr>
            <w:r>
              <w:rPr>
                <w:rFonts w:ascii="Arial" w:hAnsi="Arial" w:cs="Arial"/>
              </w:rPr>
              <w:t>Validation of general navigation</w:t>
            </w:r>
          </w:p>
        </w:tc>
      </w:tr>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Completion Criteria:</w:t>
            </w:r>
          </w:p>
        </w:tc>
        <w:tc>
          <w:tcPr>
            <w:tcW w:w="6627" w:type="dxa"/>
          </w:tcPr>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All navigation test cases have been executed.</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All screens have been verified as per design and layouts</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0C3860" w:rsidRDefault="000C3860" w:rsidP="000C3860">
      <w:pPr>
        <w:pStyle w:val="BodyText1"/>
        <w:jc w:val="both"/>
        <w:rPr>
          <w:rFonts w:ascii="Arial" w:hAnsi="Arial" w:cs="Arial"/>
        </w:rPr>
      </w:pPr>
    </w:p>
    <w:p w:rsidR="000C3860" w:rsidRDefault="000C3860" w:rsidP="000C3860">
      <w:pPr>
        <w:pStyle w:val="BodyText1"/>
        <w:jc w:val="both"/>
        <w:rPr>
          <w:rFonts w:ascii="Arial" w:hAnsi="Arial" w:cs="Arial"/>
        </w:rPr>
      </w:pPr>
    </w:p>
    <w:p w:rsidR="000C3860" w:rsidRDefault="000C3860" w:rsidP="000C3860">
      <w:pPr>
        <w:pStyle w:val="Heading3"/>
      </w:pPr>
      <w:r>
        <w:t>Performance Profiling:</w:t>
      </w:r>
    </w:p>
    <w:p w:rsidR="000C3860" w:rsidRDefault="000C3860" w:rsidP="000C3860">
      <w:pPr>
        <w:pStyle w:val="BodyText1"/>
        <w:jc w:val="both"/>
        <w:rPr>
          <w:rFonts w:ascii="Arial" w:hAnsi="Arial" w:cs="Arial"/>
        </w:rPr>
      </w:pPr>
      <w:r w:rsidRPr="00B3585B">
        <w:rPr>
          <w:rFonts w:ascii="Arial" w:hAnsi="Arial" w:cs="Arial"/>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performance behaviours as a function of conditions such as workload or hardware configurations</w:t>
      </w:r>
    </w:p>
    <w:p w:rsidR="000C3860" w:rsidRDefault="000C3860" w:rsidP="000C3860">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211"/>
        <w:gridCol w:w="6627"/>
      </w:tblGrid>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Test Objective:</w:t>
            </w:r>
          </w:p>
        </w:tc>
        <w:tc>
          <w:tcPr>
            <w:tcW w:w="6627" w:type="dxa"/>
          </w:tcPr>
          <w:p w:rsidR="000C3860" w:rsidRPr="006B0E31" w:rsidRDefault="000C3860" w:rsidP="005F0D55">
            <w:pPr>
              <w:pStyle w:val="BodyText1"/>
              <w:jc w:val="both"/>
              <w:rPr>
                <w:rFonts w:ascii="Arial" w:hAnsi="Arial" w:cs="Arial"/>
              </w:rPr>
            </w:pPr>
            <w:r w:rsidRPr="006B0E31">
              <w:rPr>
                <w:rFonts w:ascii="Arial" w:hAnsi="Arial" w:cs="Arial"/>
              </w:rPr>
              <w:t xml:space="preserve">The purpose of performance profiling is to ensure the performance of the </w:t>
            </w:r>
            <w:r>
              <w:rPr>
                <w:rFonts w:ascii="Arial" w:hAnsi="Arial" w:cs="Arial"/>
              </w:rPr>
              <w:t>SMS</w:t>
            </w:r>
            <w:r w:rsidRPr="006B0E31">
              <w:rPr>
                <w:rFonts w:ascii="Arial" w:hAnsi="Arial" w:cs="Arial"/>
              </w:rPr>
              <w:t xml:space="preserve"> application</w:t>
            </w:r>
            <w:r>
              <w:rPr>
                <w:rFonts w:ascii="Arial" w:hAnsi="Arial" w:cs="Arial"/>
              </w:rPr>
              <w:t xml:space="preserve"> is up to the desired level.</w:t>
            </w:r>
          </w:p>
        </w:tc>
      </w:tr>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lastRenderedPageBreak/>
              <w:t>Technique:</w:t>
            </w:r>
          </w:p>
        </w:tc>
        <w:tc>
          <w:tcPr>
            <w:tcW w:w="6627" w:type="dxa"/>
          </w:tcPr>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Use</w:t>
            </w:r>
            <w:r>
              <w:rPr>
                <w:rFonts w:ascii="Arial" w:hAnsi="Arial" w:cs="Arial"/>
              </w:rPr>
              <w:t xml:space="preserve"> a subset of</w:t>
            </w:r>
            <w:r w:rsidRPr="006B0E31">
              <w:rPr>
                <w:rFonts w:ascii="Arial" w:hAnsi="Arial" w:cs="Arial"/>
              </w:rPr>
              <w:t xml:space="preserve"> Test Procedures developed for Function and Business Cycle Testing.</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Modify data files to increase the number of transactions or the scripts to increase the number of iterations each transaction occurs.</w:t>
            </w:r>
          </w:p>
          <w:p w:rsidR="000C3860" w:rsidRPr="006B0E31" w:rsidRDefault="000C3860" w:rsidP="002A770C">
            <w:pPr>
              <w:pStyle w:val="BodyText1"/>
              <w:numPr>
                <w:ilvl w:val="0"/>
                <w:numId w:val="32"/>
              </w:numPr>
              <w:jc w:val="both"/>
              <w:rPr>
                <w:rFonts w:ascii="Arial" w:hAnsi="Arial" w:cs="Arial"/>
              </w:rPr>
            </w:pPr>
            <w:r w:rsidRPr="00D702E7">
              <w:rPr>
                <w:rFonts w:ascii="Arial" w:hAnsi="Arial" w:cs="Arial"/>
              </w:rPr>
              <w:t>This will be done by using Load Runner or Quick Test Professional (QTP).</w:t>
            </w:r>
            <w:r w:rsidRPr="006B0E31">
              <w:rPr>
                <w:rFonts w:ascii="Arial" w:hAnsi="Arial" w:cs="Arial"/>
                <w:color w:val="000000"/>
              </w:rPr>
              <w:t xml:space="preserve">  </w:t>
            </w:r>
          </w:p>
        </w:tc>
      </w:tr>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Completion Criteria:</w:t>
            </w:r>
          </w:p>
        </w:tc>
        <w:tc>
          <w:tcPr>
            <w:tcW w:w="6627" w:type="dxa"/>
          </w:tcPr>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 xml:space="preserve">Single Transaction or single user:  Successful completion of the test scripts without any failures and within the expected or required time allocation per transaction. </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 xml:space="preserve">Results are recorded and a performance baseline is created for the major </w:t>
            </w:r>
            <w:r>
              <w:rPr>
                <w:rFonts w:ascii="Arial" w:hAnsi="Arial" w:cs="Arial"/>
              </w:rPr>
              <w:t>logical</w:t>
            </w:r>
            <w:r w:rsidRPr="006B0E31">
              <w:rPr>
                <w:rFonts w:ascii="Arial" w:hAnsi="Arial" w:cs="Arial"/>
              </w:rPr>
              <w:t xml:space="preserve"> functions within the scenarios listed above.</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 xml:space="preserve">All performance defects </w:t>
            </w:r>
            <w:r>
              <w:rPr>
                <w:rFonts w:ascii="Arial" w:hAnsi="Arial" w:cs="Arial"/>
              </w:rPr>
              <w:t>are reviewed and triaged to an acceptable resolution.</w:t>
            </w:r>
            <w:r w:rsidRPr="006B0E31">
              <w:rPr>
                <w:rFonts w:ascii="Arial" w:hAnsi="Arial" w:cs="Arial"/>
              </w:rPr>
              <w:t xml:space="preserve">  </w:t>
            </w:r>
          </w:p>
        </w:tc>
      </w:tr>
    </w:tbl>
    <w:p w:rsidR="000C3860" w:rsidRPr="00B3585B" w:rsidRDefault="000C3860" w:rsidP="000C3860">
      <w:pPr>
        <w:pStyle w:val="BodyText1"/>
        <w:jc w:val="both"/>
        <w:rPr>
          <w:rFonts w:ascii="Arial" w:hAnsi="Arial" w:cs="Arial"/>
        </w:rPr>
      </w:pPr>
      <w:r w:rsidRPr="00B3585B">
        <w:rPr>
          <w:rFonts w:ascii="Arial" w:hAnsi="Arial" w:cs="Arial"/>
        </w:rPr>
        <w:t>.</w:t>
      </w:r>
    </w:p>
    <w:p w:rsidR="000C3860" w:rsidRDefault="000C3860" w:rsidP="000C3860">
      <w:pPr>
        <w:pStyle w:val="Heading3"/>
      </w:pPr>
      <w:r>
        <w:t>Load Testing:</w:t>
      </w:r>
    </w:p>
    <w:p w:rsidR="000C3860" w:rsidRDefault="000C3860" w:rsidP="000C3860">
      <w:pPr>
        <w:jc w:val="both"/>
        <w:rPr>
          <w:rFonts w:ascii="Arial" w:hAnsi="Arial" w:cs="Arial"/>
          <w:lang w:val="en-GB"/>
        </w:rPr>
      </w:pPr>
      <w:r w:rsidRPr="00E12198">
        <w:rPr>
          <w:rFonts w:ascii="Arial" w:hAnsi="Arial" w:cs="Arial"/>
          <w:lang w:val="en-GB"/>
        </w:rPr>
        <w:t>Load testing is a performance test which subjects the target-of-test to varying workloads to measure and evaluate the performance behaviours and ability of the target-of-test to continue to function properly under these different workloads.  The goal of load testing is to determine and ensure that the system functions properly at the expected maximum workload. Additionally, load testing evaluates the performance characteristics, such as response times, transaction rates, and other time sensitive issues.</w:t>
      </w:r>
    </w:p>
    <w:p w:rsidR="000C3860" w:rsidRDefault="000C3860" w:rsidP="000C3860">
      <w:pPr>
        <w:jc w:val="both"/>
        <w:rPr>
          <w:rFonts w:ascii="Arial" w:hAnsi="Arial" w:cs="Arial"/>
          <w:lang w:val="en-GB"/>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211"/>
        <w:gridCol w:w="6627"/>
      </w:tblGrid>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Test Objective:</w:t>
            </w:r>
          </w:p>
        </w:tc>
        <w:tc>
          <w:tcPr>
            <w:tcW w:w="6627" w:type="dxa"/>
          </w:tcPr>
          <w:p w:rsidR="000C3860" w:rsidRPr="006B0E31" w:rsidRDefault="000C3860" w:rsidP="005F0D55">
            <w:pPr>
              <w:pStyle w:val="BodyText1"/>
              <w:jc w:val="both"/>
              <w:rPr>
                <w:rFonts w:ascii="Arial" w:hAnsi="Arial" w:cs="Arial"/>
              </w:rPr>
            </w:pPr>
            <w:r w:rsidRPr="006B0E31">
              <w:rPr>
                <w:rFonts w:ascii="Arial" w:hAnsi="Arial" w:cs="Arial"/>
              </w:rPr>
              <w:t xml:space="preserve">The purpose of </w:t>
            </w:r>
            <w:r>
              <w:rPr>
                <w:rFonts w:ascii="Arial" w:hAnsi="Arial" w:cs="Arial"/>
              </w:rPr>
              <w:t>load testing</w:t>
            </w:r>
            <w:r w:rsidRPr="006B0E31">
              <w:rPr>
                <w:rFonts w:ascii="Arial" w:hAnsi="Arial" w:cs="Arial"/>
              </w:rPr>
              <w:t xml:space="preserve"> is to </w:t>
            </w:r>
            <w:r w:rsidRPr="00347519">
              <w:rPr>
                <w:rFonts w:ascii="Arial" w:hAnsi="Arial" w:cs="Arial"/>
              </w:rPr>
              <w:t>verify performance behaviour time for designated transactions or business cases under varying workload conditions</w:t>
            </w:r>
            <w:r>
              <w:rPr>
                <w:rFonts w:ascii="Arial" w:hAnsi="Arial" w:cs="Arial"/>
              </w:rPr>
              <w:t>.</w:t>
            </w:r>
          </w:p>
        </w:tc>
      </w:tr>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Technique:</w:t>
            </w:r>
          </w:p>
        </w:tc>
        <w:tc>
          <w:tcPr>
            <w:tcW w:w="6627" w:type="dxa"/>
          </w:tcPr>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Use</w:t>
            </w:r>
            <w:r>
              <w:rPr>
                <w:rFonts w:ascii="Arial" w:hAnsi="Arial" w:cs="Arial"/>
              </w:rPr>
              <w:t xml:space="preserve"> a subset of </w:t>
            </w:r>
            <w:r w:rsidRPr="006B0E31">
              <w:rPr>
                <w:rFonts w:ascii="Arial" w:hAnsi="Arial" w:cs="Arial"/>
              </w:rPr>
              <w:t>Test Procedures developed for Function and Business Cycle Testing.</w:t>
            </w:r>
          </w:p>
          <w:p w:rsidR="000C3860" w:rsidRPr="006B0E31" w:rsidRDefault="000C3860" w:rsidP="002A770C">
            <w:pPr>
              <w:pStyle w:val="BodyText1"/>
              <w:numPr>
                <w:ilvl w:val="0"/>
                <w:numId w:val="32"/>
              </w:numPr>
              <w:jc w:val="both"/>
              <w:rPr>
                <w:rFonts w:ascii="Arial" w:hAnsi="Arial" w:cs="Arial"/>
              </w:rPr>
            </w:pPr>
            <w:r>
              <w:rPr>
                <w:rFonts w:ascii="Arial" w:hAnsi="Arial" w:cs="Arial"/>
              </w:rPr>
              <w:t>Scripts will be executed to simulate the peak load for 1 hour and report will be generated and analysed.</w:t>
            </w:r>
          </w:p>
          <w:p w:rsidR="000C3860" w:rsidRPr="006B0E31" w:rsidRDefault="000C3860" w:rsidP="002A770C">
            <w:pPr>
              <w:pStyle w:val="BodyText1"/>
              <w:numPr>
                <w:ilvl w:val="0"/>
                <w:numId w:val="32"/>
              </w:numPr>
              <w:jc w:val="both"/>
              <w:rPr>
                <w:rFonts w:ascii="Arial" w:hAnsi="Arial" w:cs="Arial"/>
              </w:rPr>
            </w:pPr>
            <w:r w:rsidRPr="00D702E7">
              <w:rPr>
                <w:rFonts w:ascii="Arial" w:hAnsi="Arial" w:cs="Arial"/>
              </w:rPr>
              <w:t>This will be done using Load Runner.</w:t>
            </w:r>
          </w:p>
        </w:tc>
      </w:tr>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Completion Criteria:</w:t>
            </w:r>
          </w:p>
        </w:tc>
        <w:tc>
          <w:tcPr>
            <w:tcW w:w="6627" w:type="dxa"/>
          </w:tcPr>
          <w:p w:rsidR="000C3860" w:rsidRDefault="000C3860" w:rsidP="002A770C">
            <w:pPr>
              <w:pStyle w:val="BodyText1"/>
              <w:numPr>
                <w:ilvl w:val="0"/>
                <w:numId w:val="32"/>
              </w:numPr>
              <w:jc w:val="both"/>
              <w:rPr>
                <w:rFonts w:ascii="Arial" w:hAnsi="Arial" w:cs="Arial"/>
              </w:rPr>
            </w:pPr>
            <w:r w:rsidRPr="00205C12">
              <w:rPr>
                <w:rFonts w:ascii="Arial" w:hAnsi="Arial" w:cs="Arial"/>
              </w:rPr>
              <w:t>Multiple transactions or multiple users</w:t>
            </w:r>
            <w:r w:rsidRPr="006B0E31">
              <w:rPr>
                <w:rFonts w:ascii="Arial" w:hAnsi="Arial" w:cs="Arial"/>
              </w:rPr>
              <w:t xml:space="preserve">:  Successful completion of the test scripts without any failures and within </w:t>
            </w:r>
            <w:r w:rsidRPr="00205C12">
              <w:rPr>
                <w:rFonts w:ascii="Arial" w:hAnsi="Arial" w:cs="Arial"/>
              </w:rPr>
              <w:t>acceptable time allocation</w:t>
            </w:r>
            <w:r>
              <w:rPr>
                <w:rFonts w:ascii="Arial" w:hAnsi="Arial" w:cs="Arial"/>
              </w:rPr>
              <w:t>.</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Results are recorded and a performance baseline is created for the major business functions within the scenarios listed above.</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 xml:space="preserve">All </w:t>
            </w:r>
            <w:r>
              <w:rPr>
                <w:rFonts w:ascii="Arial" w:hAnsi="Arial" w:cs="Arial"/>
              </w:rPr>
              <w:t>load testing</w:t>
            </w:r>
            <w:r w:rsidRPr="006B0E31">
              <w:rPr>
                <w:rFonts w:ascii="Arial" w:hAnsi="Arial" w:cs="Arial"/>
              </w:rPr>
              <w:t xml:space="preserve"> defects </w:t>
            </w:r>
            <w:r>
              <w:rPr>
                <w:rFonts w:ascii="Arial" w:hAnsi="Arial" w:cs="Arial"/>
              </w:rPr>
              <w:t>are reviewed and triaged to an acceptable resolution.</w:t>
            </w:r>
            <w:r w:rsidRPr="006B0E31">
              <w:rPr>
                <w:rFonts w:ascii="Arial" w:hAnsi="Arial" w:cs="Arial"/>
              </w:rPr>
              <w:t xml:space="preserve">  </w:t>
            </w:r>
          </w:p>
        </w:tc>
      </w:tr>
    </w:tbl>
    <w:p w:rsidR="000C3860" w:rsidRPr="00E12198" w:rsidRDefault="000C3860" w:rsidP="000C3860">
      <w:pPr>
        <w:jc w:val="both"/>
        <w:rPr>
          <w:rFonts w:ascii="Arial" w:hAnsi="Arial" w:cs="Arial"/>
          <w:lang w:val="en-GB"/>
        </w:rPr>
      </w:pPr>
    </w:p>
    <w:p w:rsidR="000C3860" w:rsidRDefault="000C3860" w:rsidP="000C3860">
      <w:pPr>
        <w:pStyle w:val="Heading3"/>
      </w:pPr>
      <w:r>
        <w:t>Stress Testing:</w:t>
      </w:r>
    </w:p>
    <w:p w:rsidR="000C3860" w:rsidRDefault="000C3860" w:rsidP="000C3860">
      <w:pPr>
        <w:jc w:val="both"/>
        <w:rPr>
          <w:rFonts w:ascii="Arial" w:hAnsi="Arial" w:cs="Arial"/>
          <w:lang w:val="en-GB"/>
        </w:rPr>
      </w:pPr>
      <w:r w:rsidRPr="007F3F0C">
        <w:rPr>
          <w:rFonts w:ascii="Arial" w:hAnsi="Arial" w:cs="Arial"/>
          <w:lang w:val="en-GB"/>
        </w:rPr>
        <w:lastRenderedPageBreak/>
        <w:t>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which is often beyond the production workload.</w:t>
      </w:r>
    </w:p>
    <w:p w:rsidR="000C3860" w:rsidRDefault="000C3860" w:rsidP="000C3860">
      <w:pPr>
        <w:jc w:val="both"/>
        <w:rPr>
          <w:rFonts w:ascii="Arial" w:hAnsi="Arial" w:cs="Arial"/>
          <w:lang w:val="en-GB"/>
        </w:rPr>
      </w:pPr>
    </w:p>
    <w:p w:rsidR="000C3860" w:rsidRDefault="000C3860" w:rsidP="000C3860">
      <w:pPr>
        <w:jc w:val="both"/>
        <w:rPr>
          <w:rFonts w:ascii="Arial" w:hAnsi="Arial" w:cs="Arial"/>
          <w:lang w:val="en-GB"/>
        </w:rPr>
      </w:pPr>
    </w:p>
    <w:p w:rsidR="000C3860" w:rsidRPr="007F3F0C" w:rsidRDefault="000C3860" w:rsidP="000C3860">
      <w:pPr>
        <w:jc w:val="both"/>
        <w:rPr>
          <w:rFonts w:ascii="Arial" w:hAnsi="Arial" w:cs="Arial"/>
          <w:lang w:val="en-GB"/>
        </w:rPr>
      </w:pPr>
    </w:p>
    <w:p w:rsidR="000C3860" w:rsidRDefault="000C3860" w:rsidP="000C3860">
      <w:pPr>
        <w:pStyle w:val="Heading3"/>
      </w:pPr>
      <w:r>
        <w:t>Volume Testing:</w:t>
      </w:r>
    </w:p>
    <w:p w:rsidR="000C3860" w:rsidRDefault="000C3860" w:rsidP="000C3860">
      <w:pPr>
        <w:jc w:val="both"/>
        <w:rPr>
          <w:rFonts w:ascii="Arial" w:hAnsi="Arial" w:cs="Arial"/>
          <w:lang w:val="en-GB"/>
        </w:rPr>
      </w:pPr>
      <w:r w:rsidRPr="00A545E2">
        <w:rPr>
          <w:rFonts w:ascii="Arial" w:hAnsi="Arial" w:cs="Arial"/>
          <w:lang w:val="en-GB"/>
        </w:rPr>
        <w:t>Volume Testing subjects the target-of-test to large amounts of data to determine if limits are reached that cause the software to fail. Volume Testing also identifies the continuous maximum load or volume the target-of-test can handle for a given period. For example, if the target-of-test is processing a set of database records to generate a report, a Volume Test would use a large test database and check that the software behaved normally and produced the correct report.</w:t>
      </w:r>
    </w:p>
    <w:p w:rsidR="000C3860" w:rsidRDefault="000C3860" w:rsidP="000C3860">
      <w:pPr>
        <w:jc w:val="both"/>
        <w:rPr>
          <w:rFonts w:ascii="Arial" w:hAnsi="Arial" w:cs="Arial"/>
          <w:lang w:val="en-GB"/>
        </w:rPr>
      </w:pPr>
    </w:p>
    <w:p w:rsidR="000C3860" w:rsidRDefault="000C3860" w:rsidP="000C3860">
      <w:pPr>
        <w:pStyle w:val="Heading3"/>
        <w:rPr>
          <w:lang w:val="en-GB"/>
        </w:rPr>
      </w:pPr>
      <w:r>
        <w:rPr>
          <w:lang w:val="en-GB"/>
        </w:rPr>
        <w:t>Security &amp; Access Control Testing:</w:t>
      </w:r>
    </w:p>
    <w:p w:rsidR="000C3860" w:rsidRPr="006B0E31" w:rsidRDefault="000C3860" w:rsidP="000C3860">
      <w:pPr>
        <w:pStyle w:val="BodyText1"/>
        <w:ind w:left="360"/>
        <w:jc w:val="both"/>
        <w:rPr>
          <w:rFonts w:ascii="Arial" w:hAnsi="Arial" w:cs="Arial"/>
        </w:rPr>
      </w:pPr>
      <w:r w:rsidRPr="006B0E31">
        <w:rPr>
          <w:rFonts w:ascii="Arial" w:hAnsi="Arial" w:cs="Arial"/>
        </w:rPr>
        <w:t xml:space="preserve">Security and Access Control Testing focus on following key areas of security:  </w:t>
      </w:r>
    </w:p>
    <w:p w:rsidR="000C3860" w:rsidRPr="006B0E31" w:rsidRDefault="000C3860" w:rsidP="002A770C">
      <w:pPr>
        <w:pStyle w:val="BodyText1"/>
        <w:numPr>
          <w:ilvl w:val="0"/>
          <w:numId w:val="33"/>
        </w:numPr>
        <w:jc w:val="both"/>
        <w:rPr>
          <w:rFonts w:ascii="Arial" w:hAnsi="Arial" w:cs="Arial"/>
        </w:rPr>
      </w:pPr>
      <w:r w:rsidRPr="006B0E31">
        <w:rPr>
          <w:rFonts w:ascii="Arial" w:hAnsi="Arial" w:cs="Arial"/>
        </w:rPr>
        <w:t>Application-level security, including access to the Data or Business Functions</w:t>
      </w:r>
    </w:p>
    <w:p w:rsidR="000C3860" w:rsidRDefault="000C3860" w:rsidP="000C3860">
      <w:pPr>
        <w:jc w:val="both"/>
        <w:rPr>
          <w:rFonts w:ascii="Arial" w:hAnsi="Arial" w:cs="Arial"/>
        </w:rPr>
      </w:pPr>
      <w:r w:rsidRPr="006B0E31">
        <w:rPr>
          <w:rFonts w:ascii="Arial" w:hAnsi="Arial" w:cs="Arial"/>
        </w:rPr>
        <w:t xml:space="preserve">Application-level security ensures </w:t>
      </w:r>
      <w:r>
        <w:rPr>
          <w:rFonts w:ascii="Arial" w:hAnsi="Arial" w:cs="Arial"/>
        </w:rPr>
        <w:t>the authentication and authorization of a user. Authentication ensures that the user is a valid user of the system and authorization ensures that the user has the proper privileges to perform specific tasks on desired resources of the system. Testing will be conducted to validate the rules by taking into considerations the various roles applicable for the system.</w:t>
      </w:r>
    </w:p>
    <w:p w:rsidR="000C3860" w:rsidRDefault="000C3860" w:rsidP="000C3860">
      <w:pPr>
        <w:jc w:val="both"/>
        <w:rPr>
          <w:rFonts w:ascii="Arial" w:hAnsi="Arial" w:cs="Arial"/>
        </w:rPr>
      </w:pPr>
    </w:p>
    <w:p w:rsidR="000C3860" w:rsidRDefault="000C3860" w:rsidP="000C3860">
      <w:pPr>
        <w:pStyle w:val="Heading3"/>
        <w:rPr>
          <w:lang w:val="en-GB"/>
        </w:rPr>
      </w:pPr>
      <w:r>
        <w:rPr>
          <w:lang w:val="en-GB"/>
        </w:rPr>
        <w:t>Failover &amp; Recovery Testing:</w:t>
      </w:r>
    </w:p>
    <w:p w:rsidR="000C3860" w:rsidRPr="00515199" w:rsidRDefault="000C3860" w:rsidP="000C3860">
      <w:pPr>
        <w:jc w:val="both"/>
        <w:rPr>
          <w:rFonts w:ascii="Arial" w:hAnsi="Arial" w:cs="Arial"/>
          <w:lang w:val="en-GB"/>
        </w:rPr>
      </w:pPr>
      <w:r w:rsidRPr="00515199">
        <w:rPr>
          <w:rFonts w:ascii="Arial" w:hAnsi="Arial" w:cs="Arial"/>
          <w:lang w:val="en-GB"/>
        </w:rPr>
        <w:t>Failover and Recovery Testing ensures that the target-of-test can successfully failover and recover from a variety of hardware, software or network malfunctions with undue loss of data or data integrity.</w:t>
      </w:r>
    </w:p>
    <w:p w:rsidR="000C3860" w:rsidRPr="00515199" w:rsidRDefault="000C3860" w:rsidP="000C3860">
      <w:pPr>
        <w:jc w:val="both"/>
        <w:rPr>
          <w:rFonts w:ascii="Arial" w:hAnsi="Arial" w:cs="Arial"/>
          <w:lang w:val="en-GB"/>
        </w:rPr>
      </w:pPr>
      <w:r w:rsidRPr="00515199">
        <w:rPr>
          <w:rFonts w:ascii="Arial" w:hAnsi="Arial" w:cs="Arial"/>
          <w:lang w:val="en-GB"/>
        </w:rPr>
        <w:t>Failover testing ensures that, for those systems that must be kept running, when a failover condition occurs, the alternate or backup systems properly “take over” for the failed system without loss of data or transactions.</w:t>
      </w:r>
    </w:p>
    <w:p w:rsidR="000C3860" w:rsidRDefault="000C3860" w:rsidP="000C3860">
      <w:pPr>
        <w:jc w:val="both"/>
        <w:rPr>
          <w:rFonts w:ascii="Arial" w:hAnsi="Arial" w:cs="Arial"/>
          <w:lang w:val="en-GB"/>
        </w:rPr>
      </w:pPr>
      <w:r w:rsidRPr="00515199">
        <w:rPr>
          <w:rFonts w:ascii="Arial" w:hAnsi="Arial" w:cs="Arial"/>
          <w:lang w:val="en-GB"/>
        </w:rPr>
        <w:t>Recovery testing is an antagonistic test process in which the application or system is exposed to extreme conditions, or simulated conditions, to cause a failure, such as device Input/</w:t>
      </w:r>
      <w:r>
        <w:rPr>
          <w:rFonts w:ascii="Arial" w:hAnsi="Arial" w:cs="Arial"/>
          <w:lang w:val="en-GB"/>
        </w:rPr>
        <w:t xml:space="preserve"> </w:t>
      </w:r>
      <w:r w:rsidRPr="00515199">
        <w:rPr>
          <w:rFonts w:ascii="Arial" w:hAnsi="Arial" w:cs="Arial"/>
          <w:lang w:val="en-GB"/>
        </w:rPr>
        <w:t>Output (I/O) failures or invalid database pointers and keys. Recovery processes are invoked and the application or system is monitored and inspected to verify proper application, or system, and data recovery has been achieved.</w:t>
      </w:r>
    </w:p>
    <w:p w:rsidR="000C3860" w:rsidRDefault="000C3860" w:rsidP="000C3860">
      <w:pPr>
        <w:jc w:val="both"/>
        <w:rPr>
          <w:rFonts w:ascii="Arial" w:hAnsi="Arial" w:cs="Arial"/>
          <w:lang w:val="en-GB"/>
        </w:rPr>
      </w:pPr>
    </w:p>
    <w:p w:rsidR="000C3860" w:rsidRDefault="000C3860" w:rsidP="000C3860">
      <w:pPr>
        <w:pStyle w:val="Heading3"/>
        <w:rPr>
          <w:lang w:val="en-GB"/>
        </w:rPr>
      </w:pPr>
      <w:r>
        <w:rPr>
          <w:lang w:val="en-GB"/>
        </w:rPr>
        <w:lastRenderedPageBreak/>
        <w:t>Configuration Testing:</w:t>
      </w:r>
    </w:p>
    <w:p w:rsidR="000C3860" w:rsidRDefault="000C3860" w:rsidP="000C3860">
      <w:pPr>
        <w:jc w:val="both"/>
        <w:rPr>
          <w:rFonts w:ascii="Arial" w:hAnsi="Arial" w:cs="Arial"/>
          <w:lang w:val="en-GB"/>
        </w:rPr>
      </w:pPr>
      <w:r w:rsidRPr="00A545E2">
        <w:rPr>
          <w:rFonts w:ascii="Arial" w:hAnsi="Arial" w:cs="Arial"/>
          <w:lang w:val="en-GB"/>
        </w:rPr>
        <w:t>Configuration testing verifies the operation of the target-of-test on different software and hardware configurations. In most production environments, the particular hardware specifications for the client workstations, network connections and database servers vary. Client workstations may have different software loaded</w:t>
      </w:r>
      <w:r w:rsidRPr="00A545E2">
        <w:rPr>
          <w:rFonts w:ascii="Arial" w:hAnsi="Arial" w:cs="Arial"/>
          <w:lang w:val="en-GB"/>
        </w:rPr>
        <w:sym w:font="Symbol" w:char="F0BE"/>
      </w:r>
      <w:r w:rsidRPr="00A545E2">
        <w:rPr>
          <w:rFonts w:ascii="Arial" w:hAnsi="Arial" w:cs="Arial"/>
          <w:lang w:val="en-GB"/>
        </w:rPr>
        <w:t>for example, applications, drivers, and so on</w:t>
      </w:r>
      <w:r w:rsidRPr="00A545E2">
        <w:rPr>
          <w:rFonts w:ascii="Arial" w:hAnsi="Arial" w:cs="Arial"/>
          <w:lang w:val="en-GB"/>
        </w:rPr>
        <w:sym w:font="Symbol" w:char="F0BE"/>
      </w:r>
      <w:r w:rsidRPr="00A545E2">
        <w:rPr>
          <w:rFonts w:ascii="Arial" w:hAnsi="Arial" w:cs="Arial"/>
          <w:lang w:val="en-GB"/>
        </w:rPr>
        <w:t>and at any one time, many different combinations may be active using different resources</w:t>
      </w:r>
      <w:r>
        <w:rPr>
          <w:rFonts w:ascii="Arial" w:hAnsi="Arial" w:cs="Arial"/>
          <w:lang w:val="en-GB"/>
        </w:rPr>
        <w:t>.</w:t>
      </w:r>
    </w:p>
    <w:p w:rsidR="000C3860" w:rsidRDefault="000C3860" w:rsidP="000C3860">
      <w:pPr>
        <w:jc w:val="both"/>
        <w:rPr>
          <w:rFonts w:ascii="Arial" w:hAnsi="Arial" w:cs="Arial"/>
          <w:lang w:val="en-GB"/>
        </w:rPr>
      </w:pPr>
    </w:p>
    <w:p w:rsidR="000C3860" w:rsidRDefault="000C3860" w:rsidP="000C3860">
      <w:pPr>
        <w:jc w:val="both"/>
        <w:rPr>
          <w:rFonts w:ascii="Arial" w:hAnsi="Arial" w:cs="Arial"/>
          <w:lang w:val="en-GB"/>
        </w:rPr>
      </w:pPr>
    </w:p>
    <w:p w:rsidR="000C3860" w:rsidRDefault="000C3860" w:rsidP="000C3860">
      <w:pPr>
        <w:pStyle w:val="Heading3"/>
        <w:rPr>
          <w:lang w:val="en-GB"/>
        </w:rPr>
      </w:pPr>
      <w:r>
        <w:rPr>
          <w:lang w:val="en-GB"/>
        </w:rPr>
        <w:t>Installation/Deploy &amp; Back out Testing:</w:t>
      </w:r>
    </w:p>
    <w:p w:rsidR="000C3860" w:rsidRDefault="000C3860" w:rsidP="000C3860">
      <w:pPr>
        <w:jc w:val="both"/>
        <w:rPr>
          <w:rFonts w:ascii="Arial" w:hAnsi="Arial" w:cs="Arial"/>
          <w:lang w:val="en-GB"/>
        </w:rPr>
      </w:pPr>
      <w:r w:rsidRPr="008A5990">
        <w:rPr>
          <w:rFonts w:ascii="Arial" w:hAnsi="Arial" w:cs="Arial"/>
          <w:lang w:val="en-GB"/>
        </w:rPr>
        <w:t>Installation testing has two purposes. The first is to ensure that the software can be installed under different conditions</w:t>
      </w:r>
      <w:r w:rsidRPr="00D35414">
        <w:sym w:font="Symbol" w:char="F0BE"/>
      </w:r>
      <w:r w:rsidRPr="008A5990">
        <w:rPr>
          <w:rFonts w:ascii="Arial" w:hAnsi="Arial" w:cs="Arial"/>
          <w:lang w:val="en-GB"/>
        </w:rPr>
        <w:t>such as</w:t>
      </w:r>
      <w:r>
        <w:rPr>
          <w:rFonts w:ascii="Arial" w:hAnsi="Arial" w:cs="Arial"/>
          <w:lang w:val="en-GB"/>
        </w:rPr>
        <w:t xml:space="preserve"> a new installation, an upgrade</w:t>
      </w:r>
      <w:r w:rsidRPr="008A5990">
        <w:rPr>
          <w:rFonts w:ascii="Arial" w:hAnsi="Arial" w:cs="Arial"/>
          <w:lang w:val="en-GB"/>
        </w:rPr>
        <w:t xml:space="preserve"> and a complete or custom installation</w:t>
      </w:r>
      <w:r w:rsidRPr="00D35414">
        <w:sym w:font="Symbol" w:char="F0BE"/>
      </w:r>
      <w:r w:rsidRPr="008A5990">
        <w:rPr>
          <w:rFonts w:ascii="Arial" w:hAnsi="Arial" w:cs="Arial"/>
          <w:lang w:val="en-GB"/>
        </w:rPr>
        <w:t>under normal and abnormal conditions. Abnormal conditions include insufficient disk space, lack of privilege to create directories, and so on. The second purpose is to verify that, once installed; the software operates correctly and can be backed out successfully. This usually means running a number of the tests that were developed for Function testing before and after the back out.</w:t>
      </w:r>
    </w:p>
    <w:p w:rsidR="000C3860" w:rsidRDefault="000C3860" w:rsidP="000C3860">
      <w:pPr>
        <w:jc w:val="both"/>
        <w:rPr>
          <w:rFonts w:ascii="Arial" w:hAnsi="Arial" w:cs="Arial"/>
          <w:lang w:val="en-GB"/>
        </w:rPr>
      </w:pPr>
    </w:p>
    <w:p w:rsidR="000C3860" w:rsidRDefault="000C3860" w:rsidP="000C3860">
      <w:pPr>
        <w:pStyle w:val="Heading3"/>
        <w:rPr>
          <w:lang w:val="en-GB"/>
        </w:rPr>
      </w:pPr>
      <w:r>
        <w:rPr>
          <w:lang w:val="en-GB"/>
        </w:rPr>
        <w:t>Post Production Testing:</w:t>
      </w:r>
    </w:p>
    <w:p w:rsidR="000C3860" w:rsidRDefault="000C3860" w:rsidP="000C3860">
      <w:pPr>
        <w:jc w:val="both"/>
        <w:rPr>
          <w:rFonts w:ascii="Arial" w:hAnsi="Arial" w:cs="Arial"/>
          <w:lang w:val="en-GB"/>
        </w:rPr>
      </w:pPr>
      <w:r w:rsidRPr="00E028F4">
        <w:rPr>
          <w:rFonts w:ascii="Arial" w:hAnsi="Arial" w:cs="Arial"/>
          <w:lang w:val="en-GB"/>
        </w:rPr>
        <w:t>The purpose of Post production testing is to verify that, once deployed, the software operates correctly.  This usually means running a number of the tests that were developed for Function Testing ensuring that no data is changed/</w:t>
      </w:r>
      <w:r>
        <w:rPr>
          <w:rFonts w:ascii="Arial" w:hAnsi="Arial" w:cs="Arial"/>
          <w:lang w:val="en-GB"/>
        </w:rPr>
        <w:t xml:space="preserve"> </w:t>
      </w:r>
      <w:r w:rsidRPr="00E028F4">
        <w:rPr>
          <w:rFonts w:ascii="Arial" w:hAnsi="Arial" w:cs="Arial"/>
          <w:lang w:val="en-GB"/>
        </w:rPr>
        <w:t>modified in production.  Typically, the business SME’s assist with Post production testing.</w:t>
      </w:r>
    </w:p>
    <w:p w:rsidR="000C3860" w:rsidRDefault="000C3860" w:rsidP="000C3860">
      <w:pPr>
        <w:jc w:val="both"/>
        <w:rPr>
          <w:rFonts w:ascii="Arial" w:hAnsi="Arial" w:cs="Arial"/>
          <w:lang w:val="en-GB"/>
        </w:rPr>
      </w:pPr>
    </w:p>
    <w:p w:rsidR="000C3860" w:rsidRDefault="000C3860" w:rsidP="000C3860">
      <w:pPr>
        <w:jc w:val="both"/>
        <w:rPr>
          <w:rFonts w:ascii="Arial" w:hAnsi="Arial" w:cs="Arial"/>
        </w:rPr>
      </w:pPr>
    </w:p>
    <w:p w:rsidR="000C3860" w:rsidRDefault="000C3860" w:rsidP="000C3860">
      <w:pPr>
        <w:jc w:val="both"/>
        <w:rPr>
          <w:rFonts w:ascii="Arial" w:hAnsi="Arial" w:cs="Arial"/>
        </w:rPr>
      </w:pPr>
    </w:p>
    <w:p w:rsidR="000C3860" w:rsidRDefault="000C3860" w:rsidP="000C3860">
      <w:pPr>
        <w:jc w:val="both"/>
        <w:rPr>
          <w:rFonts w:ascii="Arial" w:hAnsi="Arial" w:cs="Arial"/>
        </w:rPr>
      </w:pPr>
    </w:p>
    <w:p w:rsidR="000C3860" w:rsidRPr="009066D8" w:rsidRDefault="000C3860" w:rsidP="000C3860">
      <w:pPr>
        <w:pStyle w:val="Heading3"/>
      </w:pPr>
      <w:r>
        <w:t>Data Migration Testing:</w:t>
      </w:r>
    </w:p>
    <w:p w:rsidR="000C3860" w:rsidRPr="008957A0" w:rsidRDefault="000C3860" w:rsidP="000C3860">
      <w:pPr>
        <w:pStyle w:val="BodyText1"/>
        <w:spacing w:after="60"/>
        <w:jc w:val="both"/>
        <w:rPr>
          <w:rFonts w:ascii="Arial" w:hAnsi="Arial" w:cs="Arial"/>
        </w:rPr>
      </w:pPr>
      <w:r>
        <w:rPr>
          <w:rFonts w:ascii="Arial" w:hAnsi="Arial" w:cs="Arial"/>
        </w:rPr>
        <w:t xml:space="preserve">This is the process of testing to verify whether or not the data migration (or conversion) has been successfully completed. The testing process will be carried out by running SQL scripts on both the source and destination databases. </w:t>
      </w:r>
      <w:r w:rsidRPr="008957A0">
        <w:rPr>
          <w:rFonts w:ascii="Arial" w:hAnsi="Arial" w:cs="Arial"/>
        </w:rPr>
        <w:t xml:space="preserve"> </w:t>
      </w:r>
    </w:p>
    <w:p w:rsidR="000C3860" w:rsidRDefault="000C3860" w:rsidP="000C3860">
      <w:pPr>
        <w:pStyle w:val="BodyText1"/>
        <w:spacing w:after="60"/>
        <w:jc w:val="both"/>
        <w:rPr>
          <w:rFonts w:ascii="Arial" w:hAnsi="Arial" w:cs="Arial"/>
        </w:rPr>
      </w:pPr>
      <w:r>
        <w:rPr>
          <w:rFonts w:ascii="Arial" w:hAnsi="Arial" w:cs="Arial"/>
        </w:rPr>
        <w:t>T</w:t>
      </w:r>
      <w:r w:rsidRPr="00E8610D">
        <w:rPr>
          <w:rFonts w:ascii="Arial" w:hAnsi="Arial" w:cs="Arial"/>
        </w:rPr>
        <w:t>he fields which are present in the new</w:t>
      </w:r>
      <w:r>
        <w:rPr>
          <w:rFonts w:ascii="Arial" w:hAnsi="Arial" w:cs="Arial"/>
        </w:rPr>
        <w:t xml:space="preserve"> </w:t>
      </w:r>
      <w:r w:rsidRPr="00E8610D">
        <w:rPr>
          <w:rFonts w:ascii="Arial" w:hAnsi="Arial" w:cs="Arial"/>
        </w:rPr>
        <w:t xml:space="preserve">data Model in the </w:t>
      </w:r>
      <w:r>
        <w:rPr>
          <w:rFonts w:ascii="Arial" w:hAnsi="Arial" w:cs="Arial"/>
        </w:rPr>
        <w:t>Destination DB(s)</w:t>
      </w:r>
      <w:r w:rsidRPr="00E8610D">
        <w:rPr>
          <w:rFonts w:ascii="Arial" w:hAnsi="Arial" w:cs="Arial"/>
        </w:rPr>
        <w:t xml:space="preserve"> will be migrated from </w:t>
      </w:r>
      <w:r>
        <w:rPr>
          <w:rFonts w:ascii="Arial" w:hAnsi="Arial" w:cs="Arial"/>
        </w:rPr>
        <w:t>the existing systems</w:t>
      </w:r>
      <w:r w:rsidRPr="00E8610D">
        <w:rPr>
          <w:rFonts w:ascii="Arial" w:hAnsi="Arial" w:cs="Arial"/>
        </w:rPr>
        <w:t xml:space="preserve"> </w:t>
      </w:r>
      <w:r>
        <w:rPr>
          <w:rFonts w:ascii="Arial" w:hAnsi="Arial" w:cs="Arial"/>
        </w:rPr>
        <w:t>source DB(s)</w:t>
      </w:r>
      <w:r w:rsidRPr="00E8610D">
        <w:rPr>
          <w:rFonts w:ascii="Arial" w:hAnsi="Arial" w:cs="Arial"/>
        </w:rPr>
        <w:t xml:space="preserve"> to </w:t>
      </w:r>
      <w:r>
        <w:rPr>
          <w:rFonts w:ascii="Arial" w:hAnsi="Arial" w:cs="Arial"/>
        </w:rPr>
        <w:t>Destination</w:t>
      </w:r>
      <w:r w:rsidRPr="00E8610D">
        <w:rPr>
          <w:rFonts w:ascii="Arial" w:hAnsi="Arial" w:cs="Arial"/>
        </w:rPr>
        <w:t xml:space="preserve"> DB</w:t>
      </w:r>
      <w:r>
        <w:rPr>
          <w:rFonts w:ascii="Arial" w:hAnsi="Arial" w:cs="Arial"/>
        </w:rPr>
        <w:t>(s)</w:t>
      </w:r>
      <w:r w:rsidRPr="00E8610D">
        <w:rPr>
          <w:rFonts w:ascii="Arial" w:hAnsi="Arial" w:cs="Arial"/>
        </w:rPr>
        <w:t>.</w:t>
      </w:r>
    </w:p>
    <w:p w:rsidR="000C3860" w:rsidRPr="005D2580" w:rsidRDefault="000C3860" w:rsidP="000C3860">
      <w:pPr>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211"/>
        <w:gridCol w:w="6627"/>
      </w:tblGrid>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Test Objective:</w:t>
            </w:r>
          </w:p>
        </w:tc>
        <w:tc>
          <w:tcPr>
            <w:tcW w:w="6627" w:type="dxa"/>
          </w:tcPr>
          <w:p w:rsidR="000C3860" w:rsidRPr="006B0E31" w:rsidRDefault="000C3860" w:rsidP="005F0D55">
            <w:pPr>
              <w:pStyle w:val="BodyText1"/>
              <w:jc w:val="both"/>
            </w:pPr>
            <w:r w:rsidRPr="00DC4DC4">
              <w:rPr>
                <w:rFonts w:ascii="Arial" w:hAnsi="Arial" w:cs="Arial"/>
              </w:rPr>
              <w:t xml:space="preserve">The objective of this test is to verify that data migration is successful from </w:t>
            </w:r>
            <w:r>
              <w:rPr>
                <w:rFonts w:ascii="Arial" w:hAnsi="Arial" w:cs="Arial"/>
              </w:rPr>
              <w:t>source DB(s) to destination DB(s)</w:t>
            </w:r>
            <w:r w:rsidRPr="00DC4DC4">
              <w:rPr>
                <w:rFonts w:ascii="Arial" w:hAnsi="Arial" w:cs="Arial"/>
              </w:rPr>
              <w:t>.</w:t>
            </w:r>
          </w:p>
        </w:tc>
      </w:tr>
      <w:tr w:rsidR="000C3860" w:rsidRPr="006B0E31" w:rsidTr="005F0D55">
        <w:trPr>
          <w:cantSplit/>
          <w:jc w:val="center"/>
        </w:trPr>
        <w:tc>
          <w:tcPr>
            <w:tcW w:w="2211" w:type="dxa"/>
          </w:tcPr>
          <w:p w:rsidR="000C3860" w:rsidRPr="006B0E31" w:rsidRDefault="000C3860" w:rsidP="005F0D55">
            <w:pPr>
              <w:pStyle w:val="BodyText1"/>
              <w:jc w:val="both"/>
              <w:rPr>
                <w:rFonts w:ascii="Arial" w:hAnsi="Arial" w:cs="Arial"/>
                <w:color w:val="000000"/>
              </w:rPr>
            </w:pPr>
            <w:r w:rsidRPr="006B0E31">
              <w:rPr>
                <w:rFonts w:ascii="Arial" w:hAnsi="Arial" w:cs="Arial"/>
                <w:color w:val="000000"/>
              </w:rPr>
              <w:lastRenderedPageBreak/>
              <w:t xml:space="preserve">Technique: </w:t>
            </w:r>
          </w:p>
        </w:tc>
        <w:tc>
          <w:tcPr>
            <w:tcW w:w="6627" w:type="dxa"/>
          </w:tcPr>
          <w:p w:rsidR="000C3860" w:rsidRPr="006B0E31" w:rsidRDefault="000C3860" w:rsidP="002A770C">
            <w:pPr>
              <w:pStyle w:val="BodyText1"/>
              <w:numPr>
                <w:ilvl w:val="0"/>
                <w:numId w:val="32"/>
              </w:numPr>
              <w:jc w:val="both"/>
              <w:rPr>
                <w:rFonts w:ascii="Arial" w:hAnsi="Arial" w:cs="Arial"/>
              </w:rPr>
            </w:pPr>
            <w:r>
              <w:rPr>
                <w:rFonts w:ascii="Arial" w:hAnsi="Arial" w:cs="Arial"/>
              </w:rPr>
              <w:t>The</w:t>
            </w:r>
            <w:r w:rsidRPr="006B0E31">
              <w:rPr>
                <w:rFonts w:ascii="Arial" w:hAnsi="Arial" w:cs="Arial"/>
              </w:rPr>
              <w:t xml:space="preserve"> Team is notified before the data migration.</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 xml:space="preserve">Team runs queries on the </w:t>
            </w:r>
            <w:r>
              <w:rPr>
                <w:rFonts w:ascii="Arial" w:hAnsi="Arial" w:cs="Arial"/>
              </w:rPr>
              <w:t>source DB</w:t>
            </w:r>
            <w:r w:rsidRPr="006B0E31">
              <w:rPr>
                <w:rFonts w:ascii="Arial" w:hAnsi="Arial" w:cs="Arial"/>
              </w:rPr>
              <w:t xml:space="preserve"> and fetches the data.</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Data Migration is done.</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 xml:space="preserve">Mapped data needs to be </w:t>
            </w:r>
            <w:r>
              <w:rPr>
                <w:rFonts w:ascii="Arial" w:hAnsi="Arial" w:cs="Arial"/>
              </w:rPr>
              <w:t>determined</w:t>
            </w:r>
            <w:r w:rsidRPr="006B0E31">
              <w:rPr>
                <w:rFonts w:ascii="Arial" w:hAnsi="Arial" w:cs="Arial"/>
              </w:rPr>
              <w:t>.</w:t>
            </w:r>
          </w:p>
          <w:p w:rsidR="000C3860" w:rsidRPr="006B0E31" w:rsidRDefault="000C3860" w:rsidP="002A770C">
            <w:pPr>
              <w:pStyle w:val="BodyText1"/>
              <w:numPr>
                <w:ilvl w:val="0"/>
                <w:numId w:val="32"/>
              </w:numPr>
              <w:jc w:val="both"/>
              <w:rPr>
                <w:rFonts w:ascii="Arial" w:hAnsi="Arial" w:cs="Arial"/>
              </w:rPr>
            </w:pPr>
            <w:r>
              <w:rPr>
                <w:rFonts w:ascii="Arial" w:hAnsi="Arial" w:cs="Arial"/>
              </w:rPr>
              <w:t>T</w:t>
            </w:r>
            <w:r w:rsidRPr="006B0E31">
              <w:rPr>
                <w:rFonts w:ascii="Arial" w:hAnsi="Arial" w:cs="Arial"/>
              </w:rPr>
              <w:t xml:space="preserve">eam runs the queries on the </w:t>
            </w:r>
            <w:r>
              <w:rPr>
                <w:rFonts w:ascii="Arial" w:hAnsi="Arial" w:cs="Arial"/>
              </w:rPr>
              <w:t xml:space="preserve">Destination </w:t>
            </w:r>
            <w:r w:rsidRPr="006B0E31">
              <w:rPr>
                <w:rFonts w:ascii="Arial" w:hAnsi="Arial" w:cs="Arial"/>
              </w:rPr>
              <w:t>DB and fetches the data.</w:t>
            </w:r>
          </w:p>
          <w:p w:rsidR="000C3860" w:rsidRDefault="000C3860" w:rsidP="002A770C">
            <w:pPr>
              <w:pStyle w:val="BodyText1"/>
              <w:numPr>
                <w:ilvl w:val="0"/>
                <w:numId w:val="32"/>
              </w:numPr>
              <w:jc w:val="both"/>
              <w:rPr>
                <w:rFonts w:ascii="Arial" w:hAnsi="Arial" w:cs="Arial"/>
              </w:rPr>
            </w:pPr>
            <w:r w:rsidRPr="006B0E31">
              <w:rPr>
                <w:rFonts w:ascii="Arial" w:hAnsi="Arial" w:cs="Arial"/>
              </w:rPr>
              <w:t>Cross verification of the data is done to see that data fetched from the old database is same as the data fetched from the new database.</w:t>
            </w:r>
          </w:p>
          <w:p w:rsidR="000C3860" w:rsidRDefault="000C3860" w:rsidP="002A770C">
            <w:pPr>
              <w:pStyle w:val="BodyText1"/>
              <w:numPr>
                <w:ilvl w:val="0"/>
                <w:numId w:val="32"/>
              </w:numPr>
              <w:jc w:val="both"/>
              <w:rPr>
                <w:rFonts w:ascii="Arial" w:hAnsi="Arial" w:cs="Arial"/>
              </w:rPr>
            </w:pPr>
            <w:r>
              <w:rPr>
                <w:rFonts w:ascii="Arial" w:hAnsi="Arial" w:cs="Arial"/>
              </w:rPr>
              <w:t>Verification of the table structure.</w:t>
            </w:r>
          </w:p>
          <w:p w:rsidR="000C3860" w:rsidRDefault="000C3860" w:rsidP="002A770C">
            <w:pPr>
              <w:pStyle w:val="BodyText1"/>
              <w:numPr>
                <w:ilvl w:val="0"/>
                <w:numId w:val="32"/>
              </w:numPr>
              <w:jc w:val="both"/>
              <w:rPr>
                <w:rFonts w:ascii="Arial" w:hAnsi="Arial" w:cs="Arial"/>
              </w:rPr>
            </w:pPr>
            <w:r>
              <w:rPr>
                <w:rFonts w:ascii="Arial" w:hAnsi="Arial" w:cs="Arial"/>
              </w:rPr>
              <w:t>Verification of record counts.</w:t>
            </w:r>
          </w:p>
          <w:p w:rsidR="000C3860" w:rsidRPr="006B0E31" w:rsidRDefault="000C3860" w:rsidP="002A770C">
            <w:pPr>
              <w:pStyle w:val="BodyText1"/>
              <w:numPr>
                <w:ilvl w:val="0"/>
                <w:numId w:val="32"/>
              </w:numPr>
              <w:jc w:val="both"/>
              <w:rPr>
                <w:rFonts w:ascii="Arial" w:hAnsi="Arial" w:cs="Arial"/>
              </w:rPr>
            </w:pPr>
            <w:r>
              <w:rPr>
                <w:rFonts w:ascii="Arial" w:hAnsi="Arial" w:cs="Arial"/>
              </w:rPr>
              <w:t>Verification of the data formatting.</w:t>
            </w:r>
          </w:p>
        </w:tc>
      </w:tr>
      <w:tr w:rsidR="000C3860" w:rsidRPr="006B0E31" w:rsidTr="005F0D55">
        <w:trPr>
          <w:cantSplit/>
          <w:trHeight w:val="607"/>
          <w:jc w:val="center"/>
        </w:trPr>
        <w:tc>
          <w:tcPr>
            <w:tcW w:w="2211" w:type="dxa"/>
          </w:tcPr>
          <w:p w:rsidR="000C3860" w:rsidRPr="006B0E31" w:rsidRDefault="000C3860" w:rsidP="005F0D55">
            <w:pPr>
              <w:pStyle w:val="BodyText1"/>
              <w:jc w:val="both"/>
              <w:rPr>
                <w:rFonts w:ascii="Arial" w:hAnsi="Arial" w:cs="Arial"/>
              </w:rPr>
            </w:pPr>
            <w:r w:rsidRPr="006B0E31">
              <w:rPr>
                <w:rFonts w:ascii="Arial" w:hAnsi="Arial" w:cs="Arial"/>
              </w:rPr>
              <w:t>Completion Criteria:</w:t>
            </w:r>
          </w:p>
        </w:tc>
        <w:tc>
          <w:tcPr>
            <w:tcW w:w="6627" w:type="dxa"/>
          </w:tcPr>
          <w:p w:rsidR="000C3860" w:rsidRDefault="000C3860" w:rsidP="002A770C">
            <w:pPr>
              <w:pStyle w:val="BodyText1"/>
              <w:numPr>
                <w:ilvl w:val="0"/>
                <w:numId w:val="32"/>
              </w:numPr>
              <w:jc w:val="both"/>
              <w:rPr>
                <w:rFonts w:ascii="Arial" w:hAnsi="Arial" w:cs="Arial"/>
              </w:rPr>
            </w:pPr>
            <w:r>
              <w:rPr>
                <w:rFonts w:ascii="Arial" w:hAnsi="Arial" w:cs="Arial"/>
              </w:rPr>
              <w:t xml:space="preserve">Data </w:t>
            </w:r>
            <w:r w:rsidRPr="006B0E31">
              <w:rPr>
                <w:rFonts w:ascii="Arial" w:hAnsi="Arial" w:cs="Arial"/>
              </w:rPr>
              <w:t xml:space="preserve">fetched from the </w:t>
            </w:r>
            <w:r>
              <w:rPr>
                <w:rFonts w:ascii="Arial" w:hAnsi="Arial" w:cs="Arial"/>
              </w:rPr>
              <w:t>Source DB(s) and Destination DB(s) matches.</w:t>
            </w:r>
          </w:p>
          <w:p w:rsidR="000C3860" w:rsidRDefault="000C3860" w:rsidP="002A770C">
            <w:pPr>
              <w:pStyle w:val="BodyText1"/>
              <w:numPr>
                <w:ilvl w:val="0"/>
                <w:numId w:val="32"/>
              </w:numPr>
              <w:jc w:val="both"/>
              <w:rPr>
                <w:rFonts w:ascii="Arial" w:hAnsi="Arial" w:cs="Arial"/>
              </w:rPr>
            </w:pPr>
            <w:r>
              <w:rPr>
                <w:rFonts w:ascii="Arial" w:hAnsi="Arial" w:cs="Arial"/>
              </w:rPr>
              <w:t>The record count in the Source and the Destination databases should be equal.</w:t>
            </w:r>
          </w:p>
          <w:p w:rsidR="000C3860" w:rsidRDefault="000C3860" w:rsidP="002A770C">
            <w:pPr>
              <w:pStyle w:val="BodyText1"/>
              <w:numPr>
                <w:ilvl w:val="0"/>
                <w:numId w:val="32"/>
              </w:numPr>
              <w:jc w:val="both"/>
              <w:rPr>
                <w:rFonts w:ascii="Arial" w:hAnsi="Arial" w:cs="Arial"/>
              </w:rPr>
            </w:pPr>
            <w:r>
              <w:rPr>
                <w:rFonts w:ascii="Arial" w:hAnsi="Arial" w:cs="Arial"/>
              </w:rPr>
              <w:t>No data are truncated.</w:t>
            </w:r>
          </w:p>
          <w:p w:rsidR="000C3860" w:rsidRDefault="000C3860" w:rsidP="002A770C">
            <w:pPr>
              <w:pStyle w:val="BodyText1"/>
              <w:numPr>
                <w:ilvl w:val="0"/>
                <w:numId w:val="32"/>
              </w:numPr>
              <w:jc w:val="both"/>
              <w:rPr>
                <w:rFonts w:ascii="Arial" w:hAnsi="Arial" w:cs="Arial"/>
              </w:rPr>
            </w:pPr>
            <w:r>
              <w:rPr>
                <w:rFonts w:ascii="Arial" w:hAnsi="Arial" w:cs="Arial"/>
              </w:rPr>
              <w:t>Data formatting is proper (if required at any instance).</w:t>
            </w:r>
          </w:p>
          <w:p w:rsidR="000C3860" w:rsidRPr="006B0E31" w:rsidRDefault="000C3860" w:rsidP="002A770C">
            <w:pPr>
              <w:pStyle w:val="BodyText1"/>
              <w:numPr>
                <w:ilvl w:val="0"/>
                <w:numId w:val="32"/>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BF29B3" w:rsidRDefault="00BF29B3" w:rsidP="00792993">
      <w:pPr>
        <w:pStyle w:val="Heading2"/>
      </w:pPr>
      <w:r>
        <w:t>TESTING PLAN USED</w:t>
      </w:r>
      <w:bookmarkEnd w:id="58"/>
    </w:p>
    <w:p w:rsidR="008923F9" w:rsidRDefault="008923F9" w:rsidP="008923F9">
      <w:pPr>
        <w:pStyle w:val="Heading3"/>
      </w:pPr>
      <w:bookmarkStart w:id="59" w:name="_Toc351952574"/>
      <w:r>
        <w:t>Creation of Test Plan</w:t>
      </w:r>
      <w:bookmarkEnd w:id="59"/>
    </w:p>
    <w:p w:rsidR="008923F9" w:rsidRDefault="008923F9" w:rsidP="008923F9">
      <w:pPr>
        <w:spacing w:after="0" w:line="270" w:lineRule="atLeast"/>
        <w:rPr>
          <w:rFonts w:ascii="Segoe UI" w:eastAsia="Times New Roman" w:hAnsi="Segoe UI" w:cs="Segoe UI"/>
          <w:color w:val="2A2A2A"/>
          <w:sz w:val="18"/>
          <w:szCs w:val="18"/>
        </w:rPr>
      </w:pPr>
    </w:p>
    <w:p w:rsidR="008923F9" w:rsidRPr="00822A7D" w:rsidRDefault="008923F9" w:rsidP="008923F9">
      <w:pPr>
        <w:spacing w:after="0" w:line="270" w:lineRule="atLeast"/>
        <w:rPr>
          <w:rFonts w:ascii="Segoe UI" w:eastAsia="Times New Roman" w:hAnsi="Segoe UI" w:cs="Segoe UI"/>
          <w:color w:val="2A2A2A"/>
          <w:sz w:val="18"/>
          <w:szCs w:val="18"/>
        </w:rPr>
      </w:pPr>
      <w:r w:rsidRPr="00822A7D">
        <w:rPr>
          <w:rFonts w:ascii="Segoe UI" w:eastAsia="Times New Roman" w:hAnsi="Segoe UI" w:cs="Segoe UI"/>
          <w:color w:val="2A2A2A"/>
          <w:sz w:val="18"/>
          <w:szCs w:val="18"/>
        </w:rPr>
        <w:t>Early in the deployment planning phase, the testing team creates a test plan. The </w:t>
      </w:r>
      <w:r w:rsidRPr="00822A7D">
        <w:rPr>
          <w:rFonts w:ascii="Segoe UI" w:eastAsia="Times New Roman" w:hAnsi="Segoe UI" w:cs="Segoe UI"/>
          <w:i/>
          <w:iCs/>
          <w:color w:val="2A2A2A"/>
          <w:sz w:val="18"/>
          <w:szCs w:val="18"/>
        </w:rPr>
        <w:t>test plan</w:t>
      </w:r>
      <w:r w:rsidRPr="00822A7D">
        <w:rPr>
          <w:rFonts w:ascii="Segoe UI" w:eastAsia="Times New Roman" w:hAnsi="Segoe UI" w:cs="Segoe UI"/>
          <w:color w:val="2A2A2A"/>
          <w:sz w:val="18"/>
          <w:szCs w:val="18"/>
        </w:rPr>
        <w:t xml:space="preserve"> defines the objectives and scope of the testing effort, and identifies the methodology that </w:t>
      </w:r>
      <w:r>
        <w:rPr>
          <w:rFonts w:ascii="Segoe UI" w:eastAsia="Times New Roman" w:hAnsi="Segoe UI" w:cs="Segoe UI"/>
          <w:color w:val="2A2A2A"/>
          <w:sz w:val="18"/>
          <w:szCs w:val="18"/>
        </w:rPr>
        <w:t>our</w:t>
      </w:r>
      <w:r w:rsidRPr="00822A7D">
        <w:rPr>
          <w:rFonts w:ascii="Segoe UI" w:eastAsia="Times New Roman" w:hAnsi="Segoe UI" w:cs="Segoe UI"/>
          <w:color w:val="2A2A2A"/>
          <w:sz w:val="18"/>
          <w:szCs w:val="18"/>
        </w:rPr>
        <w:t xml:space="preserve"> team will use to conduct tests. It also identifies the hardware, software, and tools required for testing and the features and functions that will be tested. A well-rounded test plan notes any risk factors that jeopardize testing and includes a testing schedule.</w:t>
      </w:r>
    </w:p>
    <w:p w:rsidR="008923F9" w:rsidRPr="00822A7D" w:rsidRDefault="008923F9" w:rsidP="008923F9">
      <w:pPr>
        <w:spacing w:after="0" w:line="270" w:lineRule="atLeast"/>
        <w:rPr>
          <w:rFonts w:ascii="Segoe UI" w:eastAsia="Times New Roman" w:hAnsi="Segoe UI" w:cs="Segoe UI"/>
          <w:color w:val="2A2A2A"/>
          <w:sz w:val="18"/>
          <w:szCs w:val="18"/>
        </w:rPr>
      </w:pPr>
      <w:r w:rsidRPr="00822A7D">
        <w:rPr>
          <w:rFonts w:ascii="Segoe UI" w:eastAsia="Times New Roman" w:hAnsi="Segoe UI" w:cs="Segoe UI"/>
          <w:color w:val="2A2A2A"/>
          <w:sz w:val="18"/>
          <w:szCs w:val="18"/>
        </w:rPr>
        <w:t xml:space="preserve">If </w:t>
      </w:r>
      <w:r>
        <w:rPr>
          <w:rFonts w:ascii="Segoe UI" w:eastAsia="Times New Roman" w:hAnsi="Segoe UI" w:cs="Segoe UI"/>
          <w:color w:val="2A2A2A"/>
          <w:sz w:val="18"/>
          <w:szCs w:val="18"/>
        </w:rPr>
        <w:t>our</w:t>
      </w:r>
      <w:r w:rsidRPr="00822A7D">
        <w:rPr>
          <w:rFonts w:ascii="Segoe UI" w:eastAsia="Times New Roman" w:hAnsi="Segoe UI" w:cs="Segoe UI"/>
          <w:color w:val="2A2A2A"/>
          <w:sz w:val="18"/>
          <w:szCs w:val="18"/>
        </w:rPr>
        <w:t xml:space="preserve"> testing team is divided into technology subteams, each subteam should develop a test plan for that team’s specific technology area. For example, the networking team would write a test plan for testing networking features. All members of each subteam should review and approve its team’s test plan before it is integrated into the general test plan.</w:t>
      </w:r>
    </w:p>
    <w:p w:rsidR="008923F9" w:rsidRPr="00822A7D" w:rsidRDefault="008923F9" w:rsidP="008923F9">
      <w:pPr>
        <w:spacing w:after="0" w:line="270" w:lineRule="atLeast"/>
        <w:rPr>
          <w:rFonts w:ascii="Segoe UI" w:eastAsia="Times New Roman" w:hAnsi="Segoe UI" w:cs="Segoe UI"/>
          <w:color w:val="2A2A2A"/>
          <w:sz w:val="18"/>
          <w:szCs w:val="18"/>
        </w:rPr>
      </w:pPr>
      <w:r w:rsidRPr="00822A7D">
        <w:rPr>
          <w:rFonts w:ascii="Segoe UI" w:eastAsia="Times New Roman" w:hAnsi="Segoe UI" w:cs="Segoe UI"/>
          <w:color w:val="2A2A2A"/>
          <w:sz w:val="18"/>
          <w:szCs w:val="18"/>
        </w:rPr>
        <w:t xml:space="preserve">Figure 2.3 illustrates the tasks </w:t>
      </w:r>
      <w:r>
        <w:rPr>
          <w:rFonts w:ascii="Segoe UI" w:eastAsia="Times New Roman" w:hAnsi="Segoe UI" w:cs="Segoe UI"/>
          <w:color w:val="2A2A2A"/>
          <w:sz w:val="18"/>
          <w:szCs w:val="18"/>
        </w:rPr>
        <w:t>we</w:t>
      </w:r>
      <w:r w:rsidRPr="00822A7D">
        <w:rPr>
          <w:rFonts w:ascii="Segoe UI" w:eastAsia="Times New Roman" w:hAnsi="Segoe UI" w:cs="Segoe UI"/>
          <w:color w:val="2A2A2A"/>
          <w:sz w:val="18"/>
          <w:szCs w:val="18"/>
        </w:rPr>
        <w:t xml:space="preserve"> perform</w:t>
      </w:r>
      <w:r>
        <w:rPr>
          <w:rFonts w:ascii="Segoe UI" w:eastAsia="Times New Roman" w:hAnsi="Segoe UI" w:cs="Segoe UI"/>
          <w:color w:val="2A2A2A"/>
          <w:sz w:val="18"/>
          <w:szCs w:val="18"/>
        </w:rPr>
        <w:t>ed</w:t>
      </w:r>
      <w:r w:rsidRPr="00822A7D">
        <w:rPr>
          <w:rFonts w:ascii="Segoe UI" w:eastAsia="Times New Roman" w:hAnsi="Segoe UI" w:cs="Segoe UI"/>
          <w:color w:val="2A2A2A"/>
          <w:sz w:val="18"/>
          <w:szCs w:val="18"/>
        </w:rPr>
        <w:t xml:space="preserve"> to create the test plan.</w:t>
      </w:r>
    </w:p>
    <w:p w:rsidR="008923F9" w:rsidRPr="00822A7D" w:rsidRDefault="008923F9" w:rsidP="008923F9">
      <w:pPr>
        <w:spacing w:after="0" w:line="270" w:lineRule="atLeast"/>
        <w:rPr>
          <w:rFonts w:ascii="Segoe UI" w:eastAsia="Times New Roman" w:hAnsi="Segoe UI" w:cs="Segoe UI"/>
          <w:color w:val="2A2A2A"/>
          <w:sz w:val="18"/>
          <w:szCs w:val="18"/>
        </w:rPr>
      </w:pPr>
      <w:r w:rsidRPr="00822A7D">
        <w:rPr>
          <w:rFonts w:ascii="Segoe UI" w:eastAsia="Times New Roman" w:hAnsi="Segoe UI" w:cs="Segoe UI"/>
          <w:b/>
          <w:bCs/>
          <w:color w:val="2A2A2A"/>
          <w:sz w:val="18"/>
          <w:szCs w:val="18"/>
        </w:rPr>
        <w:t>Figure 2.3   Creating a Test Plan</w:t>
      </w:r>
    </w:p>
    <w:p w:rsidR="008923F9" w:rsidRDefault="008923F9" w:rsidP="008923F9">
      <w:r>
        <w:rPr>
          <w:rFonts w:ascii="Times New Roman" w:eastAsia="Times New Roman" w:hAnsi="Times New Roman"/>
          <w:noProof/>
          <w:sz w:val="24"/>
          <w:szCs w:val="24"/>
        </w:rPr>
        <w:lastRenderedPageBreak/>
        <w:drawing>
          <wp:inline distT="0" distB="0" distL="0" distR="0" wp14:anchorId="5E5771B5" wp14:editId="5BB22876">
            <wp:extent cx="2802255" cy="3716655"/>
            <wp:effectExtent l="0" t="0" r="0" b="0"/>
            <wp:docPr id="71" name="Picture 71" descr="Creating a Tes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861ea7-aecc-46ff-9358-b5465556577b" descr="Creating a Test Pl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2255" cy="3716655"/>
                    </a:xfrm>
                    <a:prstGeom prst="rect">
                      <a:avLst/>
                    </a:prstGeom>
                    <a:noFill/>
                    <a:ln>
                      <a:noFill/>
                    </a:ln>
                  </pic:spPr>
                </pic:pic>
              </a:graphicData>
            </a:graphic>
          </wp:inline>
        </w:drawing>
      </w:r>
    </w:p>
    <w:p w:rsidR="008923F9" w:rsidRPr="00B11308" w:rsidRDefault="008923F9" w:rsidP="008923F9">
      <w:pPr>
        <w:pStyle w:val="Heading3"/>
      </w:pPr>
      <w:bookmarkStart w:id="60" w:name="_Toc351952575"/>
      <w:r>
        <w:t>Testing Scope and Objectives</w:t>
      </w:r>
      <w:bookmarkEnd w:id="60"/>
    </w:p>
    <w:p w:rsidR="008923F9" w:rsidRDefault="008923F9" w:rsidP="008923F9">
      <w:pPr>
        <w:pStyle w:val="NormalWeb"/>
        <w:spacing w:before="0" w:beforeAutospacing="0" w:after="0" w:afterAutospacing="0" w:line="270" w:lineRule="atLeast"/>
        <w:rPr>
          <w:rFonts w:ascii="Segoe UI" w:hAnsi="Segoe UI" w:cs="Segoe UI"/>
          <w:color w:val="2A2A2A"/>
          <w:sz w:val="18"/>
          <w:szCs w:val="18"/>
        </w:rPr>
      </w:pPr>
      <w:r>
        <w:rPr>
          <w:rFonts w:ascii="Segoe UI" w:hAnsi="Segoe UI" w:cs="Segoe UI"/>
          <w:color w:val="2A2A2A"/>
          <w:sz w:val="18"/>
          <w:szCs w:val="18"/>
        </w:rPr>
        <w:t>In the scope and objectives section of the test plan, the testing team described specifically what we want our testing to accomplish. Also, we needed to define the scope of our testing by identifying what we will test and what we will not. We might limit our testing of client computer hardware to the minimum supported configurations or to the standard configurations.</w:t>
      </w:r>
    </w:p>
    <w:p w:rsidR="008923F9" w:rsidRDefault="008923F9" w:rsidP="008923F9">
      <w:pPr>
        <w:pStyle w:val="Heading3"/>
      </w:pPr>
      <w:bookmarkStart w:id="61" w:name="_Toc351952576"/>
      <w:r>
        <w:t>Testing Methodology</w:t>
      </w:r>
      <w:bookmarkEnd w:id="61"/>
    </w:p>
    <w:p w:rsidR="008923F9" w:rsidRPr="00B11308" w:rsidRDefault="008923F9" w:rsidP="008923F9">
      <w:pPr>
        <w:spacing w:after="0" w:line="270" w:lineRule="atLeast"/>
        <w:rPr>
          <w:rFonts w:ascii="Segoe UI" w:eastAsia="Times New Roman" w:hAnsi="Segoe UI" w:cs="Segoe UI"/>
          <w:color w:val="2A2A2A"/>
          <w:sz w:val="18"/>
          <w:szCs w:val="18"/>
        </w:rPr>
      </w:pPr>
      <w:r w:rsidRPr="00B11308">
        <w:rPr>
          <w:rFonts w:ascii="Segoe UI" w:eastAsia="Times New Roman" w:hAnsi="Segoe UI" w:cs="Segoe UI"/>
          <w:color w:val="2A2A2A"/>
          <w:sz w:val="18"/>
          <w:szCs w:val="18"/>
        </w:rPr>
        <w:t>The</w:t>
      </w:r>
      <w:r>
        <w:rPr>
          <w:rFonts w:ascii="Segoe UI" w:eastAsia="Times New Roman" w:hAnsi="Segoe UI" w:cs="Segoe UI"/>
          <w:color w:val="2A2A2A"/>
          <w:sz w:val="18"/>
          <w:szCs w:val="18"/>
        </w:rPr>
        <w:t xml:space="preserve"> general methodology that </w:t>
      </w:r>
      <w:r w:rsidRPr="00B11308">
        <w:rPr>
          <w:rFonts w:ascii="Segoe UI" w:eastAsia="Times New Roman" w:hAnsi="Segoe UI" w:cs="Segoe UI"/>
          <w:color w:val="2A2A2A"/>
          <w:sz w:val="18"/>
          <w:szCs w:val="18"/>
        </w:rPr>
        <w:t>our team use</w:t>
      </w:r>
      <w:r>
        <w:rPr>
          <w:rFonts w:ascii="Segoe UI" w:eastAsia="Times New Roman" w:hAnsi="Segoe UI" w:cs="Segoe UI"/>
          <w:color w:val="2A2A2A"/>
          <w:sz w:val="18"/>
          <w:szCs w:val="18"/>
        </w:rPr>
        <w:t>d</w:t>
      </w:r>
      <w:r w:rsidRPr="00B11308">
        <w:rPr>
          <w:rFonts w:ascii="Segoe UI" w:eastAsia="Times New Roman" w:hAnsi="Segoe UI" w:cs="Segoe UI"/>
          <w:color w:val="2A2A2A"/>
          <w:sz w:val="18"/>
          <w:szCs w:val="18"/>
        </w:rPr>
        <w:t xml:space="preserve"> for testing to testing schema changes might be to configure an isolated domain in the test lab where schema changes can be applied without affecting other lab tests. This section of the test plan address</w:t>
      </w:r>
      <w:r>
        <w:rPr>
          <w:rFonts w:ascii="Segoe UI" w:eastAsia="Times New Roman" w:hAnsi="Segoe UI" w:cs="Segoe UI"/>
          <w:color w:val="2A2A2A"/>
          <w:sz w:val="18"/>
          <w:szCs w:val="18"/>
        </w:rPr>
        <w:t>ed</w:t>
      </w:r>
      <w:r w:rsidRPr="00B11308">
        <w:rPr>
          <w:rFonts w:ascii="Segoe UI" w:eastAsia="Times New Roman" w:hAnsi="Segoe UI" w:cs="Segoe UI"/>
          <w:color w:val="2A2A2A"/>
          <w:sz w:val="18"/>
          <w:szCs w:val="18"/>
        </w:rPr>
        <w:t xml:space="preserve"> the following:</w:t>
      </w:r>
    </w:p>
    <w:p w:rsidR="008923F9" w:rsidRPr="00B11308" w:rsidRDefault="008923F9" w:rsidP="002A770C">
      <w:pPr>
        <w:numPr>
          <w:ilvl w:val="0"/>
          <w:numId w:val="45"/>
        </w:numPr>
        <w:spacing w:before="100" w:beforeAutospacing="1" w:after="240" w:line="240" w:lineRule="atLeast"/>
        <w:rPr>
          <w:rFonts w:ascii="Segoe UI" w:eastAsia="Times New Roman" w:hAnsi="Segoe UI" w:cs="Segoe UI"/>
          <w:color w:val="000000"/>
          <w:sz w:val="18"/>
          <w:szCs w:val="18"/>
        </w:rPr>
      </w:pPr>
      <w:r w:rsidRPr="00B11308">
        <w:rPr>
          <w:rFonts w:ascii="Segoe UI" w:eastAsia="Times New Roman" w:hAnsi="Segoe UI" w:cs="Segoe UI"/>
          <w:color w:val="000000"/>
          <w:sz w:val="18"/>
          <w:szCs w:val="18"/>
        </w:rPr>
        <w:t>The domain architecture used for testing</w:t>
      </w:r>
    </w:p>
    <w:p w:rsidR="008923F9" w:rsidRPr="00B11308" w:rsidRDefault="008923F9" w:rsidP="002A770C">
      <w:pPr>
        <w:numPr>
          <w:ilvl w:val="0"/>
          <w:numId w:val="45"/>
        </w:numPr>
        <w:spacing w:before="100" w:beforeAutospacing="1" w:after="240" w:line="240" w:lineRule="atLeast"/>
        <w:rPr>
          <w:rFonts w:ascii="Segoe UI" w:eastAsia="Times New Roman" w:hAnsi="Segoe UI" w:cs="Segoe UI"/>
          <w:color w:val="000000"/>
          <w:sz w:val="18"/>
          <w:szCs w:val="18"/>
        </w:rPr>
      </w:pPr>
      <w:r w:rsidRPr="00B11308">
        <w:rPr>
          <w:rFonts w:ascii="Segoe UI" w:eastAsia="Times New Roman" w:hAnsi="Segoe UI" w:cs="Segoe UI"/>
          <w:color w:val="000000"/>
          <w:sz w:val="18"/>
          <w:szCs w:val="18"/>
        </w:rPr>
        <w:t>The tools and techniques used to conduct the tests or to measure results</w:t>
      </w:r>
    </w:p>
    <w:p w:rsidR="008923F9" w:rsidRDefault="008923F9" w:rsidP="002A770C">
      <w:pPr>
        <w:numPr>
          <w:ilvl w:val="0"/>
          <w:numId w:val="45"/>
        </w:numPr>
        <w:spacing w:before="100" w:beforeAutospacing="1" w:after="100" w:afterAutospacing="1" w:line="240" w:lineRule="atLeast"/>
        <w:rPr>
          <w:rFonts w:ascii="Segoe UI" w:eastAsia="Times New Roman" w:hAnsi="Segoe UI" w:cs="Segoe UI"/>
          <w:color w:val="000000"/>
          <w:sz w:val="18"/>
          <w:szCs w:val="18"/>
        </w:rPr>
      </w:pPr>
      <w:r w:rsidRPr="00B11308">
        <w:rPr>
          <w:rFonts w:ascii="Segoe UI" w:eastAsia="Times New Roman" w:hAnsi="Segoe UI" w:cs="Segoe UI"/>
          <w:color w:val="000000"/>
          <w:sz w:val="18"/>
          <w:szCs w:val="18"/>
        </w:rPr>
        <w:t xml:space="preserve">Automated techniques </w:t>
      </w:r>
      <w:r>
        <w:rPr>
          <w:rFonts w:ascii="Segoe UI" w:eastAsia="Times New Roman" w:hAnsi="Segoe UI" w:cs="Segoe UI"/>
          <w:color w:val="000000"/>
          <w:sz w:val="18"/>
          <w:szCs w:val="18"/>
        </w:rPr>
        <w:t>we</w:t>
      </w:r>
      <w:r w:rsidRPr="00B11308">
        <w:rPr>
          <w:rFonts w:ascii="Segoe UI" w:eastAsia="Times New Roman" w:hAnsi="Segoe UI" w:cs="Segoe UI"/>
          <w:color w:val="000000"/>
          <w:sz w:val="18"/>
          <w:szCs w:val="18"/>
        </w:rPr>
        <w:t xml:space="preserve"> plan to use during testing</w:t>
      </w:r>
    </w:p>
    <w:p w:rsidR="008923F9" w:rsidRDefault="008923F9" w:rsidP="008923F9">
      <w:pPr>
        <w:pStyle w:val="Heading3"/>
      </w:pPr>
      <w:bookmarkStart w:id="62" w:name="_Toc351952577"/>
      <w:r>
        <w:t>Features and Functions to Test</w:t>
      </w:r>
      <w:bookmarkEnd w:id="62"/>
    </w:p>
    <w:p w:rsidR="008923F9" w:rsidRDefault="008923F9" w:rsidP="008923F9">
      <w:pPr>
        <w:spacing w:after="0" w:line="270" w:lineRule="atLeast"/>
        <w:rPr>
          <w:rFonts w:ascii="Segoe UI" w:eastAsia="Times New Roman" w:hAnsi="Segoe UI" w:cs="Segoe UI"/>
          <w:color w:val="2A2A2A"/>
          <w:sz w:val="18"/>
          <w:szCs w:val="18"/>
        </w:rPr>
      </w:pPr>
    </w:p>
    <w:p w:rsidR="008923F9" w:rsidRPr="00B11308" w:rsidRDefault="008923F9" w:rsidP="008923F9">
      <w:pPr>
        <w:spacing w:after="0" w:line="270" w:lineRule="atLeast"/>
        <w:rPr>
          <w:rFonts w:ascii="Segoe UI" w:eastAsia="Times New Roman" w:hAnsi="Segoe UI" w:cs="Segoe UI"/>
          <w:color w:val="2A2A2A"/>
          <w:sz w:val="18"/>
          <w:szCs w:val="18"/>
        </w:rPr>
      </w:pPr>
      <w:r w:rsidRPr="00B11308">
        <w:rPr>
          <w:rFonts w:ascii="Segoe UI" w:eastAsia="Times New Roman" w:hAnsi="Segoe UI" w:cs="Segoe UI"/>
          <w:color w:val="2A2A2A"/>
          <w:sz w:val="18"/>
          <w:szCs w:val="18"/>
        </w:rPr>
        <w:t>Include</w:t>
      </w:r>
      <w:r>
        <w:rPr>
          <w:rFonts w:ascii="Segoe UI" w:eastAsia="Times New Roman" w:hAnsi="Segoe UI" w:cs="Segoe UI"/>
          <w:color w:val="2A2A2A"/>
          <w:sz w:val="18"/>
          <w:szCs w:val="18"/>
        </w:rPr>
        <w:t>d</w:t>
      </w:r>
      <w:r w:rsidRPr="00B11308">
        <w:rPr>
          <w:rFonts w:ascii="Segoe UI" w:eastAsia="Times New Roman" w:hAnsi="Segoe UI" w:cs="Segoe UI"/>
          <w:color w:val="2A2A2A"/>
          <w:sz w:val="18"/>
          <w:szCs w:val="18"/>
        </w:rPr>
        <w:t xml:space="preserve"> tests that verify or address:</w:t>
      </w:r>
    </w:p>
    <w:p w:rsidR="008923F9" w:rsidRPr="00B11308" w:rsidRDefault="008923F9" w:rsidP="002A770C">
      <w:pPr>
        <w:numPr>
          <w:ilvl w:val="0"/>
          <w:numId w:val="46"/>
        </w:numPr>
        <w:spacing w:before="100" w:beforeAutospacing="1" w:after="240" w:line="240" w:lineRule="atLeast"/>
        <w:rPr>
          <w:rFonts w:ascii="Segoe UI" w:eastAsia="Times New Roman" w:hAnsi="Segoe UI" w:cs="Segoe UI"/>
          <w:color w:val="000000"/>
          <w:sz w:val="18"/>
          <w:szCs w:val="18"/>
        </w:rPr>
      </w:pPr>
      <w:r w:rsidRPr="00B11308">
        <w:rPr>
          <w:rFonts w:ascii="Segoe UI" w:eastAsia="Times New Roman" w:hAnsi="Segoe UI" w:cs="Segoe UI"/>
          <w:color w:val="000000"/>
          <w:sz w:val="18"/>
          <w:szCs w:val="18"/>
        </w:rPr>
        <w:t>The functionality of each feature and service that you will implement.</w:t>
      </w:r>
    </w:p>
    <w:p w:rsidR="008923F9" w:rsidRPr="00B11308" w:rsidRDefault="008923F9" w:rsidP="002A770C">
      <w:pPr>
        <w:numPr>
          <w:ilvl w:val="0"/>
          <w:numId w:val="46"/>
        </w:numPr>
        <w:spacing w:before="100" w:beforeAutospacing="1" w:after="240" w:line="240" w:lineRule="atLeast"/>
        <w:rPr>
          <w:rFonts w:ascii="Segoe UI" w:eastAsia="Times New Roman" w:hAnsi="Segoe UI" w:cs="Segoe UI"/>
          <w:color w:val="000000"/>
          <w:sz w:val="18"/>
          <w:szCs w:val="18"/>
        </w:rPr>
      </w:pPr>
      <w:r w:rsidRPr="00B11308">
        <w:rPr>
          <w:rFonts w:ascii="Segoe UI" w:eastAsia="Times New Roman" w:hAnsi="Segoe UI" w:cs="Segoe UI"/>
          <w:color w:val="000000"/>
          <w:sz w:val="18"/>
          <w:szCs w:val="18"/>
        </w:rPr>
        <w:lastRenderedPageBreak/>
        <w:t xml:space="preserve">Interoperability with existing components and systems in the production environment, both during the phase-in period, when there is a mix of old functionality and new Windows Server 2003 </w:t>
      </w:r>
      <w:proofErr w:type="gramStart"/>
      <w:r w:rsidRPr="00B11308">
        <w:rPr>
          <w:rFonts w:ascii="Segoe UI" w:eastAsia="Times New Roman" w:hAnsi="Segoe UI" w:cs="Segoe UI"/>
          <w:color w:val="000000"/>
          <w:sz w:val="18"/>
          <w:szCs w:val="18"/>
        </w:rPr>
        <w:t>functionality,</w:t>
      </w:r>
      <w:proofErr w:type="gramEnd"/>
      <w:r w:rsidRPr="00B11308">
        <w:rPr>
          <w:rFonts w:ascii="Segoe UI" w:eastAsia="Times New Roman" w:hAnsi="Segoe UI" w:cs="Segoe UI"/>
          <w:color w:val="000000"/>
          <w:sz w:val="18"/>
          <w:szCs w:val="18"/>
        </w:rPr>
        <w:t xml:space="preserve"> and after the Windows Server 2003 environment has been rolled out.</w:t>
      </w:r>
    </w:p>
    <w:p w:rsidR="008923F9" w:rsidRPr="00B11308" w:rsidRDefault="008923F9" w:rsidP="002A770C">
      <w:pPr>
        <w:numPr>
          <w:ilvl w:val="0"/>
          <w:numId w:val="46"/>
        </w:numPr>
        <w:spacing w:before="100" w:beforeAutospacing="1" w:after="240" w:line="240" w:lineRule="atLeast"/>
        <w:rPr>
          <w:rFonts w:ascii="Segoe UI" w:eastAsia="Times New Roman" w:hAnsi="Segoe UI" w:cs="Segoe UI"/>
          <w:color w:val="000000"/>
          <w:sz w:val="18"/>
          <w:szCs w:val="18"/>
        </w:rPr>
      </w:pPr>
      <w:r w:rsidRPr="00B11308">
        <w:rPr>
          <w:rFonts w:ascii="Segoe UI" w:eastAsia="Times New Roman" w:hAnsi="Segoe UI" w:cs="Segoe UI"/>
          <w:color w:val="000000"/>
          <w:sz w:val="18"/>
          <w:szCs w:val="18"/>
        </w:rPr>
        <w:t>Hardware and driver compatibility for every type of client computer that will be running Windows XP Professional.</w:t>
      </w:r>
    </w:p>
    <w:p w:rsidR="008923F9" w:rsidRPr="00B11308" w:rsidRDefault="008923F9" w:rsidP="002A770C">
      <w:pPr>
        <w:numPr>
          <w:ilvl w:val="0"/>
          <w:numId w:val="46"/>
        </w:numPr>
        <w:spacing w:before="100" w:beforeAutospacing="1" w:after="240" w:line="240" w:lineRule="atLeast"/>
        <w:rPr>
          <w:rFonts w:ascii="Segoe UI" w:eastAsia="Times New Roman" w:hAnsi="Segoe UI" w:cs="Segoe UI"/>
          <w:color w:val="000000"/>
          <w:sz w:val="18"/>
          <w:szCs w:val="18"/>
        </w:rPr>
      </w:pPr>
      <w:r w:rsidRPr="00B11308">
        <w:rPr>
          <w:rFonts w:ascii="Segoe UI" w:eastAsia="Times New Roman" w:hAnsi="Segoe UI" w:cs="Segoe UI"/>
          <w:color w:val="000000"/>
          <w:sz w:val="18"/>
          <w:szCs w:val="18"/>
        </w:rPr>
        <w:t>Application compatibility for every application that will run on Windows XP Professional.</w:t>
      </w:r>
    </w:p>
    <w:p w:rsidR="008923F9" w:rsidRPr="00B11308" w:rsidRDefault="008923F9" w:rsidP="002A770C">
      <w:pPr>
        <w:numPr>
          <w:ilvl w:val="0"/>
          <w:numId w:val="46"/>
        </w:numPr>
        <w:spacing w:before="100" w:beforeAutospacing="1" w:after="240" w:line="240" w:lineRule="atLeast"/>
        <w:rPr>
          <w:rFonts w:ascii="Segoe UI" w:eastAsia="Times New Roman" w:hAnsi="Segoe UI" w:cs="Segoe UI"/>
          <w:color w:val="000000"/>
          <w:sz w:val="18"/>
          <w:szCs w:val="18"/>
        </w:rPr>
      </w:pPr>
      <w:r w:rsidRPr="00B11308">
        <w:rPr>
          <w:rFonts w:ascii="Segoe UI" w:eastAsia="Times New Roman" w:hAnsi="Segoe UI" w:cs="Segoe UI"/>
          <w:color w:val="000000"/>
          <w:sz w:val="18"/>
          <w:szCs w:val="18"/>
        </w:rPr>
        <w:t>Application compatibility for every server application that will run on Windows Server 2003.</w:t>
      </w:r>
    </w:p>
    <w:p w:rsidR="008923F9" w:rsidRPr="00B11308" w:rsidRDefault="008923F9" w:rsidP="002A770C">
      <w:pPr>
        <w:numPr>
          <w:ilvl w:val="0"/>
          <w:numId w:val="46"/>
        </w:numPr>
        <w:spacing w:before="100" w:beforeAutospacing="1" w:after="100" w:afterAutospacing="1" w:line="240" w:lineRule="atLeast"/>
        <w:rPr>
          <w:rFonts w:ascii="Segoe UI" w:eastAsia="Times New Roman" w:hAnsi="Segoe UI" w:cs="Segoe UI"/>
          <w:color w:val="000000"/>
          <w:sz w:val="18"/>
          <w:szCs w:val="18"/>
        </w:rPr>
      </w:pPr>
      <w:r w:rsidRPr="00B11308">
        <w:rPr>
          <w:rFonts w:ascii="Segoe UI" w:eastAsia="Times New Roman" w:hAnsi="Segoe UI" w:cs="Segoe UI"/>
          <w:color w:val="000000"/>
          <w:sz w:val="18"/>
          <w:szCs w:val="18"/>
        </w:rPr>
        <w:t>Optimization of configurations, such as those for standardized desktops on client computers.</w:t>
      </w:r>
    </w:p>
    <w:p w:rsidR="008923F9" w:rsidRDefault="008923F9" w:rsidP="008923F9">
      <w:pPr>
        <w:pStyle w:val="NormalWeb"/>
        <w:spacing w:before="0" w:beforeAutospacing="0" w:after="0" w:afterAutospacing="0" w:line="270" w:lineRule="atLeast"/>
        <w:rPr>
          <w:rFonts w:ascii="Segoe UI" w:hAnsi="Segoe UI" w:cs="Segoe UI"/>
          <w:color w:val="2A2A2A"/>
          <w:sz w:val="18"/>
          <w:szCs w:val="18"/>
        </w:rPr>
      </w:pPr>
    </w:p>
    <w:p w:rsidR="008923F9" w:rsidRDefault="008923F9" w:rsidP="008923F9">
      <w:pPr>
        <w:pStyle w:val="Heading3"/>
      </w:pPr>
      <w:bookmarkStart w:id="63" w:name="_Toc351952578"/>
      <w:r>
        <w:t>Risk Factors</w:t>
      </w:r>
      <w:bookmarkEnd w:id="63"/>
    </w:p>
    <w:p w:rsidR="008923F9" w:rsidRDefault="008923F9" w:rsidP="008923F9">
      <w:pPr>
        <w:rPr>
          <w:rFonts w:ascii="Segoe UI" w:hAnsi="Segoe UI" w:cs="Segoe UI"/>
          <w:color w:val="2A2A2A"/>
          <w:sz w:val="18"/>
          <w:szCs w:val="18"/>
        </w:rPr>
      </w:pPr>
      <w:r>
        <w:rPr>
          <w:rFonts w:ascii="Segoe UI" w:hAnsi="Segoe UI" w:cs="Segoe UI"/>
          <w:color w:val="2A2A2A"/>
          <w:sz w:val="18"/>
          <w:szCs w:val="18"/>
        </w:rPr>
        <w:t>We described the risk factors that could prevent the sucSMSsful completion of all required tests. We found that the test lab is behind schedule, or that required hardware or software is unavailable, or that testers are working on other projects or need additional training. After we have identified the risk factors, decide what we will do to avoid or mitigate each risk.</w:t>
      </w:r>
    </w:p>
    <w:p w:rsidR="008923F9" w:rsidRDefault="008923F9" w:rsidP="008923F9">
      <w:pPr>
        <w:pStyle w:val="Heading3"/>
      </w:pPr>
      <w:bookmarkStart w:id="64" w:name="_Toc351952579"/>
      <w:r>
        <w:t>Testing Schedule</w:t>
      </w:r>
      <w:bookmarkEnd w:id="64"/>
    </w:p>
    <w:p w:rsidR="008923F9" w:rsidRDefault="008923F9" w:rsidP="008923F9">
      <w:r>
        <w:t>We drafted a preliminary schedule that includes each test listed in the test plan. The schedule can help us coordinate test lab use among sub teams. Assign a team member, ideally the test lab manager, if our team has one, to maintain and update the lab schedule. Having an up-to-date schedule is critical when unscheduled lab requests are submitted.</w:t>
      </w:r>
    </w:p>
    <w:p w:rsidR="00BF29B3" w:rsidRDefault="00BF29B3" w:rsidP="00BF29B3"/>
    <w:p w:rsidR="00BF29B3" w:rsidRDefault="00BF29B3" w:rsidP="00792993">
      <w:pPr>
        <w:pStyle w:val="Heading2"/>
      </w:pPr>
      <w:bookmarkStart w:id="65" w:name="_Toc346626363"/>
      <w:r>
        <w:t>TESTING REPORTS</w:t>
      </w:r>
      <w:bookmarkEnd w:id="65"/>
    </w:p>
    <w:p w:rsidR="00BF29B3" w:rsidRDefault="00BF29B3" w:rsidP="00032C33">
      <w:pPr>
        <w:pStyle w:val="Heading3"/>
      </w:pPr>
      <w:bookmarkStart w:id="66" w:name="_Toc346626364"/>
      <w:r>
        <w:t>UNIT TEST CASES</w:t>
      </w:r>
      <w:bookmarkEnd w:id="66"/>
    </w:p>
    <w:p w:rsidR="00BF29B3" w:rsidRDefault="00BF29B3" w:rsidP="00BF29B3"/>
    <w:tbl>
      <w:tblPr>
        <w:tblStyle w:val="MediumShading2-Accent4"/>
        <w:tblW w:w="0" w:type="auto"/>
        <w:tblLook w:val="04A0" w:firstRow="1" w:lastRow="0" w:firstColumn="1" w:lastColumn="0" w:noHBand="0" w:noVBand="1"/>
      </w:tblPr>
      <w:tblGrid>
        <w:gridCol w:w="3192"/>
        <w:gridCol w:w="3192"/>
        <w:gridCol w:w="3192"/>
      </w:tblGrid>
      <w:tr w:rsidR="00956D08" w:rsidRPr="007963F1" w:rsidTr="00B24C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92" w:type="dxa"/>
          </w:tcPr>
          <w:p w:rsidR="00956D08" w:rsidRPr="007963F1" w:rsidRDefault="00956D08" w:rsidP="00B24CD5">
            <w:pPr>
              <w:rPr>
                <w:sz w:val="24"/>
                <w:szCs w:val="24"/>
              </w:rPr>
            </w:pPr>
            <w:r w:rsidRPr="007963F1">
              <w:rPr>
                <w:sz w:val="24"/>
                <w:szCs w:val="24"/>
              </w:rPr>
              <w:t>Test Case Id</w:t>
            </w:r>
          </w:p>
        </w:tc>
        <w:tc>
          <w:tcPr>
            <w:tcW w:w="3192" w:type="dxa"/>
          </w:tcPr>
          <w:p w:rsidR="00956D08" w:rsidRPr="007963F1" w:rsidRDefault="00956D08" w:rsidP="00B24CD5">
            <w:pPr>
              <w:cnfStyle w:val="100000000000" w:firstRow="1" w:lastRow="0" w:firstColumn="0" w:lastColumn="0" w:oddVBand="0" w:evenVBand="0" w:oddHBand="0" w:evenHBand="0" w:firstRowFirstColumn="0" w:firstRowLastColumn="0" w:lastRowFirstColumn="0" w:lastRowLastColumn="0"/>
              <w:rPr>
                <w:sz w:val="24"/>
                <w:szCs w:val="24"/>
              </w:rPr>
            </w:pPr>
            <w:r w:rsidRPr="007963F1">
              <w:rPr>
                <w:sz w:val="24"/>
                <w:szCs w:val="24"/>
              </w:rPr>
              <w:t>Comments</w:t>
            </w:r>
          </w:p>
        </w:tc>
        <w:tc>
          <w:tcPr>
            <w:tcW w:w="3192" w:type="dxa"/>
          </w:tcPr>
          <w:p w:rsidR="00956D08" w:rsidRPr="007963F1" w:rsidRDefault="00956D08" w:rsidP="00B24CD5">
            <w:pPr>
              <w:cnfStyle w:val="100000000000" w:firstRow="1" w:lastRow="0" w:firstColumn="0" w:lastColumn="0" w:oddVBand="0" w:evenVBand="0" w:oddHBand="0" w:evenHBand="0" w:firstRowFirstColumn="0" w:firstRowLastColumn="0" w:lastRowFirstColumn="0" w:lastRowLastColumn="0"/>
              <w:rPr>
                <w:sz w:val="24"/>
                <w:szCs w:val="24"/>
              </w:rPr>
            </w:pPr>
            <w:r w:rsidRPr="007963F1">
              <w:rPr>
                <w:sz w:val="24"/>
                <w:szCs w:val="24"/>
              </w:rPr>
              <w:t>Status</w:t>
            </w:r>
          </w:p>
        </w:tc>
      </w:tr>
      <w:tr w:rsidR="00956D08" w:rsidTr="00B2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956D08" w:rsidRDefault="00956D08" w:rsidP="00B24CD5">
            <w:r>
              <w:t>SMS – 001</w:t>
            </w:r>
          </w:p>
          <w:p w:rsidR="00956D08" w:rsidRDefault="00981B26" w:rsidP="00956D08">
            <w:r>
              <w:t>SMS – 002</w:t>
            </w:r>
          </w:p>
          <w:p w:rsidR="007C39A6" w:rsidRDefault="007C39A6" w:rsidP="007C39A6">
            <w:r>
              <w:t>SMS – 003</w:t>
            </w:r>
          </w:p>
          <w:p w:rsidR="007C39A6" w:rsidRDefault="007C39A6" w:rsidP="007C39A6">
            <w:r>
              <w:t>SMS – 004</w:t>
            </w:r>
          </w:p>
          <w:p w:rsidR="007C39A6" w:rsidRDefault="007C39A6" w:rsidP="007C39A6">
            <w:r>
              <w:t>SMS – 005</w:t>
            </w:r>
          </w:p>
          <w:p w:rsidR="007C39A6" w:rsidRDefault="007C39A6" w:rsidP="007C39A6">
            <w:r>
              <w:t>SMS – 006</w:t>
            </w:r>
          </w:p>
          <w:p w:rsidR="007C39A6" w:rsidRDefault="007C39A6" w:rsidP="007C39A6">
            <w:r>
              <w:t>SMS – 007</w:t>
            </w:r>
          </w:p>
          <w:p w:rsidR="00956D08" w:rsidRDefault="00956D08" w:rsidP="00B24CD5"/>
        </w:tc>
        <w:tc>
          <w:tcPr>
            <w:tcW w:w="3192" w:type="dxa"/>
          </w:tcPr>
          <w:p w:rsidR="00956D08" w:rsidRDefault="00956D08" w:rsidP="00B24CD5">
            <w:pPr>
              <w:cnfStyle w:val="000000100000" w:firstRow="0" w:lastRow="0" w:firstColumn="0" w:lastColumn="0" w:oddVBand="0" w:evenVBand="0" w:oddHBand="1" w:evenHBand="0" w:firstRowFirstColumn="0" w:firstRowLastColumn="0" w:lastRowFirstColumn="0" w:lastRowLastColumn="0"/>
            </w:pPr>
            <w:r>
              <w:t xml:space="preserve">NA </w:t>
            </w:r>
          </w:p>
          <w:p w:rsidR="00956D08" w:rsidRDefault="00956D08" w:rsidP="00B24CD5">
            <w:pPr>
              <w:cnfStyle w:val="000000100000" w:firstRow="0" w:lastRow="0" w:firstColumn="0" w:lastColumn="0" w:oddVBand="0" w:evenVBand="0" w:oddHBand="1" w:evenHBand="0" w:firstRowFirstColumn="0" w:firstRowLastColumn="0" w:lastRowFirstColumn="0" w:lastRowLastColumn="0"/>
            </w:pPr>
            <w:r>
              <w:t>NA</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NA</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NA</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NA</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NA</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NA</w:t>
            </w:r>
          </w:p>
        </w:tc>
        <w:tc>
          <w:tcPr>
            <w:tcW w:w="3192" w:type="dxa"/>
          </w:tcPr>
          <w:p w:rsidR="00956D08" w:rsidRDefault="00956D08" w:rsidP="00B24CD5">
            <w:pPr>
              <w:cnfStyle w:val="000000100000" w:firstRow="0" w:lastRow="0" w:firstColumn="0" w:lastColumn="0" w:oddVBand="0" w:evenVBand="0" w:oddHBand="1" w:evenHBand="0" w:firstRowFirstColumn="0" w:firstRowLastColumn="0" w:lastRowFirstColumn="0" w:lastRowLastColumn="0"/>
            </w:pPr>
            <w:r>
              <w:t>PASS</w:t>
            </w:r>
          </w:p>
          <w:p w:rsidR="00956D08" w:rsidRDefault="00956D08" w:rsidP="00B24CD5">
            <w:pPr>
              <w:cnfStyle w:val="000000100000" w:firstRow="0" w:lastRow="0" w:firstColumn="0" w:lastColumn="0" w:oddVBand="0" w:evenVBand="0" w:oddHBand="1" w:evenHBand="0" w:firstRowFirstColumn="0" w:firstRowLastColumn="0" w:lastRowFirstColumn="0" w:lastRowLastColumn="0"/>
            </w:pPr>
            <w:r>
              <w:t>PASS</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PASS</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PASS</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PASS</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PASS</w:t>
            </w:r>
          </w:p>
          <w:p w:rsidR="007C39A6" w:rsidRDefault="007C39A6" w:rsidP="00B24CD5">
            <w:pPr>
              <w:cnfStyle w:val="000000100000" w:firstRow="0" w:lastRow="0" w:firstColumn="0" w:lastColumn="0" w:oddVBand="0" w:evenVBand="0" w:oddHBand="1" w:evenHBand="0" w:firstRowFirstColumn="0" w:firstRowLastColumn="0" w:lastRowFirstColumn="0" w:lastRowLastColumn="0"/>
            </w:pPr>
            <w:r>
              <w:t>PASS</w:t>
            </w:r>
          </w:p>
        </w:tc>
      </w:tr>
    </w:tbl>
    <w:p w:rsidR="00956D08" w:rsidRDefault="00956D08" w:rsidP="00BF29B3"/>
    <w:p w:rsidR="00BF29B3" w:rsidRDefault="00BF29B3" w:rsidP="00032C33">
      <w:pPr>
        <w:pStyle w:val="Heading3"/>
      </w:pPr>
      <w:bookmarkStart w:id="67" w:name="_Toc346626365"/>
      <w:r>
        <w:lastRenderedPageBreak/>
        <w:t>SYSTEM TEST CASES</w:t>
      </w:r>
      <w:bookmarkEnd w:id="67"/>
    </w:p>
    <w:p w:rsidR="00956D08" w:rsidRPr="00956D08" w:rsidRDefault="00956D08" w:rsidP="00956D08"/>
    <w:tbl>
      <w:tblPr>
        <w:tblStyle w:val="MediumShading2-Accent4"/>
        <w:tblW w:w="0" w:type="auto"/>
        <w:tblLook w:val="04A0" w:firstRow="1" w:lastRow="0" w:firstColumn="1" w:lastColumn="0" w:noHBand="0" w:noVBand="1"/>
      </w:tblPr>
      <w:tblGrid>
        <w:gridCol w:w="3192"/>
        <w:gridCol w:w="3192"/>
        <w:gridCol w:w="3192"/>
      </w:tblGrid>
      <w:tr w:rsidR="00956D08" w:rsidRPr="007963F1" w:rsidTr="00B24C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92" w:type="dxa"/>
          </w:tcPr>
          <w:p w:rsidR="00956D08" w:rsidRPr="007963F1" w:rsidRDefault="00956D08" w:rsidP="00B24CD5">
            <w:pPr>
              <w:rPr>
                <w:sz w:val="24"/>
                <w:szCs w:val="24"/>
              </w:rPr>
            </w:pPr>
            <w:r w:rsidRPr="007963F1">
              <w:rPr>
                <w:sz w:val="24"/>
                <w:szCs w:val="24"/>
              </w:rPr>
              <w:t>Test Case Id</w:t>
            </w:r>
          </w:p>
        </w:tc>
        <w:tc>
          <w:tcPr>
            <w:tcW w:w="3192" w:type="dxa"/>
          </w:tcPr>
          <w:p w:rsidR="00956D08" w:rsidRPr="007963F1" w:rsidRDefault="00956D08" w:rsidP="00B24CD5">
            <w:pPr>
              <w:cnfStyle w:val="100000000000" w:firstRow="1" w:lastRow="0" w:firstColumn="0" w:lastColumn="0" w:oddVBand="0" w:evenVBand="0" w:oddHBand="0" w:evenHBand="0" w:firstRowFirstColumn="0" w:firstRowLastColumn="0" w:lastRowFirstColumn="0" w:lastRowLastColumn="0"/>
              <w:rPr>
                <w:sz w:val="24"/>
                <w:szCs w:val="24"/>
              </w:rPr>
            </w:pPr>
            <w:r w:rsidRPr="007963F1">
              <w:rPr>
                <w:sz w:val="24"/>
                <w:szCs w:val="24"/>
              </w:rPr>
              <w:t>Comments</w:t>
            </w:r>
          </w:p>
        </w:tc>
        <w:tc>
          <w:tcPr>
            <w:tcW w:w="3192" w:type="dxa"/>
          </w:tcPr>
          <w:p w:rsidR="00956D08" w:rsidRPr="007963F1" w:rsidRDefault="00956D08" w:rsidP="00B24CD5">
            <w:pPr>
              <w:cnfStyle w:val="100000000000" w:firstRow="1" w:lastRow="0" w:firstColumn="0" w:lastColumn="0" w:oddVBand="0" w:evenVBand="0" w:oddHBand="0" w:evenHBand="0" w:firstRowFirstColumn="0" w:firstRowLastColumn="0" w:lastRowFirstColumn="0" w:lastRowLastColumn="0"/>
              <w:rPr>
                <w:sz w:val="24"/>
                <w:szCs w:val="24"/>
              </w:rPr>
            </w:pPr>
            <w:r w:rsidRPr="007963F1">
              <w:rPr>
                <w:sz w:val="24"/>
                <w:szCs w:val="24"/>
              </w:rPr>
              <w:t>Status</w:t>
            </w:r>
          </w:p>
        </w:tc>
      </w:tr>
      <w:tr w:rsidR="00956D08" w:rsidTr="00B2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956D08" w:rsidRDefault="00956D08" w:rsidP="00B24CD5">
            <w:r>
              <w:t>SMS – 001</w:t>
            </w:r>
          </w:p>
        </w:tc>
        <w:tc>
          <w:tcPr>
            <w:tcW w:w="3192" w:type="dxa"/>
          </w:tcPr>
          <w:p w:rsidR="00956D08" w:rsidRDefault="00956D08" w:rsidP="00B24CD5">
            <w:pPr>
              <w:cnfStyle w:val="000000100000" w:firstRow="0" w:lastRow="0" w:firstColumn="0" w:lastColumn="0" w:oddVBand="0" w:evenVBand="0" w:oddHBand="1" w:evenHBand="0" w:firstRowFirstColumn="0" w:firstRowLastColumn="0" w:lastRowFirstColumn="0" w:lastRowLastColumn="0"/>
            </w:pPr>
            <w:r>
              <w:t xml:space="preserve">NA </w:t>
            </w:r>
          </w:p>
        </w:tc>
        <w:tc>
          <w:tcPr>
            <w:tcW w:w="3192" w:type="dxa"/>
          </w:tcPr>
          <w:p w:rsidR="00956D08" w:rsidRDefault="00956D08" w:rsidP="00B24CD5">
            <w:pPr>
              <w:cnfStyle w:val="000000100000" w:firstRow="0" w:lastRow="0" w:firstColumn="0" w:lastColumn="0" w:oddVBand="0" w:evenVBand="0" w:oddHBand="1" w:evenHBand="0" w:firstRowFirstColumn="0" w:firstRowLastColumn="0" w:lastRowFirstColumn="0" w:lastRowLastColumn="0"/>
            </w:pPr>
            <w:r>
              <w:t>PASS</w:t>
            </w:r>
          </w:p>
        </w:tc>
      </w:tr>
      <w:tr w:rsidR="00956D08" w:rsidTr="00B24CD5">
        <w:tc>
          <w:tcPr>
            <w:cnfStyle w:val="001000000000" w:firstRow="0" w:lastRow="0" w:firstColumn="1" w:lastColumn="0" w:oddVBand="0" w:evenVBand="0" w:oddHBand="0" w:evenHBand="0" w:firstRowFirstColumn="0" w:firstRowLastColumn="0" w:lastRowFirstColumn="0" w:lastRowLastColumn="0"/>
            <w:tcW w:w="3192" w:type="dxa"/>
          </w:tcPr>
          <w:p w:rsidR="00956D08" w:rsidRDefault="00956D08" w:rsidP="00B24CD5">
            <w:r>
              <w:t>SMS – 002</w:t>
            </w:r>
          </w:p>
          <w:p w:rsidR="00956D08" w:rsidRDefault="00956D08" w:rsidP="00B24CD5">
            <w:r>
              <w:t>SMS – 003</w:t>
            </w:r>
          </w:p>
          <w:p w:rsidR="00956D08" w:rsidRDefault="00956D08" w:rsidP="00B24CD5">
            <w:r>
              <w:t>SMS – 004</w:t>
            </w:r>
          </w:p>
          <w:p w:rsidR="00956D08" w:rsidRDefault="00956D08" w:rsidP="00B24CD5">
            <w:r>
              <w:t>SMS – 005</w:t>
            </w:r>
          </w:p>
          <w:p w:rsidR="00956D08" w:rsidRDefault="00956D08" w:rsidP="00B24CD5">
            <w:r>
              <w:t>SMS – 006</w:t>
            </w:r>
          </w:p>
          <w:p w:rsidR="00956D08" w:rsidRDefault="00956D08" w:rsidP="00B24CD5">
            <w:r>
              <w:t>SMS – 007</w:t>
            </w:r>
          </w:p>
          <w:p w:rsidR="00956D08" w:rsidRDefault="00956D08" w:rsidP="00B24CD5">
            <w:r>
              <w:t>SMS – 008</w:t>
            </w:r>
          </w:p>
          <w:p w:rsidR="00956D08" w:rsidRDefault="00956D08" w:rsidP="00B24CD5">
            <w:r>
              <w:t>SMS – 009</w:t>
            </w:r>
          </w:p>
          <w:p w:rsidR="00956D08" w:rsidRDefault="00956D08" w:rsidP="00B24CD5">
            <w:r>
              <w:t>SMS – 010</w:t>
            </w:r>
          </w:p>
          <w:p w:rsidR="00956D08" w:rsidRDefault="00956D08" w:rsidP="00B24CD5">
            <w:r>
              <w:t>SMS – 011</w:t>
            </w:r>
          </w:p>
          <w:p w:rsidR="00956D08" w:rsidRDefault="00956D08" w:rsidP="00B24CD5">
            <w:r>
              <w:t>SMS – 012</w:t>
            </w:r>
          </w:p>
          <w:p w:rsidR="00956D08" w:rsidRDefault="00956D08" w:rsidP="00B24CD5">
            <w:r>
              <w:t>SMS – 013</w:t>
            </w:r>
          </w:p>
          <w:p w:rsidR="00956D08" w:rsidRDefault="00956D08" w:rsidP="00B24CD5">
            <w:r>
              <w:t>SMS – 014</w:t>
            </w:r>
          </w:p>
          <w:p w:rsidR="00956D08" w:rsidRDefault="00956D08" w:rsidP="00B24CD5">
            <w:r>
              <w:t>SMS – 015</w:t>
            </w:r>
          </w:p>
          <w:p w:rsidR="00956D08" w:rsidRDefault="00956D08" w:rsidP="00B24CD5">
            <w:r>
              <w:t>SMS – 016</w:t>
            </w:r>
          </w:p>
          <w:p w:rsidR="00956D08" w:rsidRDefault="00956D08" w:rsidP="00B24CD5">
            <w:r>
              <w:t>SMS – 017</w:t>
            </w:r>
          </w:p>
          <w:p w:rsidR="00956D08" w:rsidRDefault="00956D08" w:rsidP="00B24CD5">
            <w:r>
              <w:t>SMS – 018</w:t>
            </w:r>
          </w:p>
          <w:p w:rsidR="00956D08" w:rsidRDefault="00956D08" w:rsidP="00B24CD5">
            <w:r>
              <w:t>SMS – 019</w:t>
            </w:r>
          </w:p>
          <w:p w:rsidR="00956D08" w:rsidRDefault="00956D08" w:rsidP="00B24CD5">
            <w:r>
              <w:t>SMS – 020</w:t>
            </w:r>
          </w:p>
          <w:p w:rsidR="00956D08" w:rsidRDefault="00956D08" w:rsidP="00B24CD5">
            <w:r>
              <w:t>SMS – 021</w:t>
            </w:r>
          </w:p>
          <w:p w:rsidR="00956D08" w:rsidRDefault="00956D08" w:rsidP="00B24CD5">
            <w:r>
              <w:t>SMS – 022</w:t>
            </w:r>
          </w:p>
          <w:p w:rsidR="00956D08" w:rsidRDefault="00956D08" w:rsidP="00B24CD5">
            <w:r>
              <w:t>SMS – 023</w:t>
            </w:r>
          </w:p>
          <w:p w:rsidR="00956D08" w:rsidRDefault="00956D08" w:rsidP="00B24CD5">
            <w:r>
              <w:t>SMS – 024</w:t>
            </w:r>
          </w:p>
          <w:p w:rsidR="00956D08" w:rsidRDefault="00956D08" w:rsidP="00B24CD5">
            <w:r>
              <w:t>SMS – 025</w:t>
            </w:r>
          </w:p>
          <w:p w:rsidR="00956D08" w:rsidRDefault="00956D08" w:rsidP="00B24CD5">
            <w:r>
              <w:t>SMS – 026</w:t>
            </w:r>
          </w:p>
          <w:p w:rsidR="00956D08" w:rsidRDefault="00956D08" w:rsidP="00B24CD5">
            <w:r>
              <w:t>SMS – 027</w:t>
            </w:r>
          </w:p>
          <w:p w:rsidR="00956D08" w:rsidRDefault="00956D08" w:rsidP="00B24CD5">
            <w:r>
              <w:t>SMS – 028</w:t>
            </w:r>
          </w:p>
          <w:p w:rsidR="00956D08" w:rsidRDefault="00956D08" w:rsidP="00B24CD5">
            <w:r>
              <w:t>SMS – 029</w:t>
            </w:r>
          </w:p>
          <w:p w:rsidR="00956D08" w:rsidRDefault="00956D08" w:rsidP="00B24CD5">
            <w:r>
              <w:t>SMS – 030</w:t>
            </w:r>
          </w:p>
          <w:p w:rsidR="00D44FFA" w:rsidRDefault="00D44FFA" w:rsidP="00D44FFA">
            <w:r>
              <w:t>SMS – 031</w:t>
            </w:r>
          </w:p>
          <w:p w:rsidR="007C39A6" w:rsidRDefault="007C39A6" w:rsidP="007C39A6">
            <w:r>
              <w:t>SMS – 032</w:t>
            </w:r>
          </w:p>
          <w:p w:rsidR="007C39A6" w:rsidRDefault="007C39A6" w:rsidP="007C39A6">
            <w:r>
              <w:t>SMS – 033</w:t>
            </w:r>
          </w:p>
          <w:p w:rsidR="007C39A6" w:rsidRDefault="007C39A6" w:rsidP="007C39A6">
            <w:r>
              <w:t>SMS – 034</w:t>
            </w:r>
          </w:p>
          <w:p w:rsidR="007C39A6" w:rsidRDefault="007C39A6" w:rsidP="007C39A6">
            <w:r>
              <w:t>SMS – 035</w:t>
            </w:r>
          </w:p>
          <w:p w:rsidR="007C39A6" w:rsidRDefault="007C39A6" w:rsidP="007C39A6">
            <w:r>
              <w:t>SMS – 036</w:t>
            </w:r>
          </w:p>
          <w:p w:rsidR="00956D08" w:rsidRPr="007963F1" w:rsidRDefault="00956D08" w:rsidP="00B24CD5">
            <w:pPr>
              <w:rPr>
                <w:b w:val="0"/>
              </w:rPr>
            </w:pPr>
          </w:p>
        </w:tc>
        <w:tc>
          <w:tcPr>
            <w:tcW w:w="3192" w:type="dxa"/>
          </w:tcPr>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NA</w:t>
            </w:r>
          </w:p>
          <w:p w:rsidR="00D44FFA" w:rsidRDefault="00D44FFA" w:rsidP="00B24CD5">
            <w:pPr>
              <w:cnfStyle w:val="000000000000" w:firstRow="0" w:lastRow="0" w:firstColumn="0" w:lastColumn="0" w:oddVBand="0" w:evenVBand="0" w:oddHBand="0" w:evenHBand="0" w:firstRowFirstColumn="0" w:firstRowLastColumn="0" w:lastRowFirstColumn="0" w:lastRowLastColumn="0"/>
            </w:pPr>
            <w:r>
              <w:t>NA</w:t>
            </w:r>
          </w:p>
          <w:p w:rsidR="007C39A6" w:rsidRDefault="007C39A6" w:rsidP="00B24CD5">
            <w:pPr>
              <w:cnfStyle w:val="000000000000" w:firstRow="0" w:lastRow="0" w:firstColumn="0" w:lastColumn="0" w:oddVBand="0" w:evenVBand="0" w:oddHBand="0" w:evenHBand="0" w:firstRowFirstColumn="0" w:firstRowLastColumn="0" w:lastRowFirstColumn="0" w:lastRowLastColumn="0"/>
            </w:pPr>
            <w:r>
              <w:t>NA</w:t>
            </w:r>
          </w:p>
          <w:p w:rsidR="007C39A6" w:rsidRDefault="007C39A6" w:rsidP="00B24CD5">
            <w:pPr>
              <w:cnfStyle w:val="000000000000" w:firstRow="0" w:lastRow="0" w:firstColumn="0" w:lastColumn="0" w:oddVBand="0" w:evenVBand="0" w:oddHBand="0" w:evenHBand="0" w:firstRowFirstColumn="0" w:firstRowLastColumn="0" w:lastRowFirstColumn="0" w:lastRowLastColumn="0"/>
            </w:pPr>
            <w:r>
              <w:t>NA</w:t>
            </w:r>
          </w:p>
          <w:p w:rsidR="007C39A6" w:rsidRDefault="007C39A6" w:rsidP="00B24CD5">
            <w:pPr>
              <w:cnfStyle w:val="000000000000" w:firstRow="0" w:lastRow="0" w:firstColumn="0" w:lastColumn="0" w:oddVBand="0" w:evenVBand="0" w:oddHBand="0" w:evenHBand="0" w:firstRowFirstColumn="0" w:firstRowLastColumn="0" w:lastRowFirstColumn="0" w:lastRowLastColumn="0"/>
            </w:pPr>
            <w:r>
              <w:t>NA</w:t>
            </w:r>
          </w:p>
          <w:p w:rsidR="007C39A6" w:rsidRDefault="007C39A6" w:rsidP="00B24CD5">
            <w:pPr>
              <w:cnfStyle w:val="000000000000" w:firstRow="0" w:lastRow="0" w:firstColumn="0" w:lastColumn="0" w:oddVBand="0" w:evenVBand="0" w:oddHBand="0" w:evenHBand="0" w:firstRowFirstColumn="0" w:firstRowLastColumn="0" w:lastRowFirstColumn="0" w:lastRowLastColumn="0"/>
            </w:pPr>
            <w:r>
              <w:t>NA</w:t>
            </w:r>
          </w:p>
          <w:p w:rsidR="007C39A6" w:rsidRDefault="007C39A6" w:rsidP="00B24CD5">
            <w:pPr>
              <w:cnfStyle w:val="000000000000" w:firstRow="0" w:lastRow="0" w:firstColumn="0" w:lastColumn="0" w:oddVBand="0" w:evenVBand="0" w:oddHBand="0" w:evenHBand="0" w:firstRowFirstColumn="0" w:firstRowLastColumn="0" w:lastRowFirstColumn="0" w:lastRowLastColumn="0"/>
            </w:pPr>
            <w:r>
              <w:t>NA</w:t>
            </w:r>
          </w:p>
        </w:tc>
        <w:tc>
          <w:tcPr>
            <w:tcW w:w="3192" w:type="dxa"/>
          </w:tcPr>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r>
              <w:t>PASS</w:t>
            </w:r>
          </w:p>
          <w:p w:rsidR="00D44FFA" w:rsidRDefault="00D44FFA" w:rsidP="00D44FFA">
            <w:pPr>
              <w:cnfStyle w:val="000000000000" w:firstRow="0" w:lastRow="0" w:firstColumn="0" w:lastColumn="0" w:oddVBand="0" w:evenVBand="0" w:oddHBand="0" w:evenHBand="0" w:firstRowFirstColumn="0" w:firstRowLastColumn="0" w:lastRowFirstColumn="0" w:lastRowLastColumn="0"/>
            </w:pPr>
            <w:r>
              <w:t>PASS</w:t>
            </w:r>
          </w:p>
          <w:p w:rsidR="007C39A6" w:rsidRDefault="007C39A6" w:rsidP="00D44FFA">
            <w:pPr>
              <w:cnfStyle w:val="000000000000" w:firstRow="0" w:lastRow="0" w:firstColumn="0" w:lastColumn="0" w:oddVBand="0" w:evenVBand="0" w:oddHBand="0" w:evenHBand="0" w:firstRowFirstColumn="0" w:firstRowLastColumn="0" w:lastRowFirstColumn="0" w:lastRowLastColumn="0"/>
            </w:pPr>
            <w:r>
              <w:t>PASS</w:t>
            </w:r>
          </w:p>
          <w:p w:rsidR="007C39A6" w:rsidRDefault="007C39A6" w:rsidP="00D44FFA">
            <w:pPr>
              <w:cnfStyle w:val="000000000000" w:firstRow="0" w:lastRow="0" w:firstColumn="0" w:lastColumn="0" w:oddVBand="0" w:evenVBand="0" w:oddHBand="0" w:evenHBand="0" w:firstRowFirstColumn="0" w:firstRowLastColumn="0" w:lastRowFirstColumn="0" w:lastRowLastColumn="0"/>
            </w:pPr>
            <w:r>
              <w:t>PASS</w:t>
            </w:r>
          </w:p>
          <w:p w:rsidR="007C39A6" w:rsidRDefault="007C39A6" w:rsidP="00D44FFA">
            <w:pPr>
              <w:cnfStyle w:val="000000000000" w:firstRow="0" w:lastRow="0" w:firstColumn="0" w:lastColumn="0" w:oddVBand="0" w:evenVBand="0" w:oddHBand="0" w:evenHBand="0" w:firstRowFirstColumn="0" w:firstRowLastColumn="0" w:lastRowFirstColumn="0" w:lastRowLastColumn="0"/>
            </w:pPr>
            <w:r>
              <w:t>PASS</w:t>
            </w:r>
          </w:p>
          <w:p w:rsidR="007C39A6" w:rsidRDefault="007C39A6" w:rsidP="00D44FFA">
            <w:pPr>
              <w:cnfStyle w:val="000000000000" w:firstRow="0" w:lastRow="0" w:firstColumn="0" w:lastColumn="0" w:oddVBand="0" w:evenVBand="0" w:oddHBand="0" w:evenHBand="0" w:firstRowFirstColumn="0" w:firstRowLastColumn="0" w:lastRowFirstColumn="0" w:lastRowLastColumn="0"/>
            </w:pPr>
            <w:r>
              <w:t>PASS</w:t>
            </w:r>
          </w:p>
          <w:p w:rsidR="007C39A6" w:rsidRDefault="007C39A6" w:rsidP="00D44FFA">
            <w:pPr>
              <w:cnfStyle w:val="000000000000" w:firstRow="0" w:lastRow="0" w:firstColumn="0" w:lastColumn="0" w:oddVBand="0" w:evenVBand="0" w:oddHBand="0" w:evenHBand="0" w:firstRowFirstColumn="0" w:firstRowLastColumn="0" w:lastRowFirstColumn="0" w:lastRowLastColumn="0"/>
            </w:pPr>
            <w:r>
              <w:t>PASS</w:t>
            </w:r>
          </w:p>
          <w:p w:rsidR="00956D08" w:rsidRDefault="00956D08" w:rsidP="00B24CD5">
            <w:pPr>
              <w:cnfStyle w:val="000000000000" w:firstRow="0" w:lastRow="0" w:firstColumn="0" w:lastColumn="0" w:oddVBand="0" w:evenVBand="0" w:oddHBand="0" w:evenHBand="0" w:firstRowFirstColumn="0" w:firstRowLastColumn="0" w:lastRowFirstColumn="0" w:lastRowLastColumn="0"/>
            </w:pPr>
          </w:p>
        </w:tc>
      </w:tr>
    </w:tbl>
    <w:p w:rsidR="002B0DC3" w:rsidRPr="002B0DC3" w:rsidRDefault="002B0DC3" w:rsidP="002B0DC3"/>
    <w:p w:rsidR="00BF29B3" w:rsidRDefault="00BF29B3" w:rsidP="00792993">
      <w:pPr>
        <w:pStyle w:val="Heading2"/>
      </w:pPr>
      <w:bookmarkStart w:id="68" w:name="_Toc346626366"/>
      <w:r>
        <w:t>DEBUGGING AND CODE IMPROVEMENT</w:t>
      </w:r>
      <w:bookmarkEnd w:id="68"/>
    </w:p>
    <w:p w:rsidR="002D42EE" w:rsidRDefault="002D42EE" w:rsidP="002D42EE">
      <w:r>
        <w:rPr>
          <w:rFonts w:ascii="Segoe UI" w:hAnsi="Segoe UI" w:cs="Segoe UI"/>
          <w:color w:val="333333"/>
          <w:shd w:val="clear" w:color="auto" w:fill="FFFFFF"/>
        </w:rPr>
        <w:t>The steps in the</w:t>
      </w:r>
      <w:r>
        <w:rPr>
          <w:rStyle w:val="apple-converted-space"/>
          <w:rFonts w:ascii="Segoe UI" w:hAnsi="Segoe UI" w:cs="Segoe UI"/>
          <w:color w:val="333333"/>
          <w:shd w:val="clear" w:color="auto" w:fill="FFFFFF"/>
        </w:rPr>
        <w:t xml:space="preserve"> bellow </w:t>
      </w:r>
      <w:r>
        <w:rPr>
          <w:rFonts w:ascii="Segoe UI" w:hAnsi="Segoe UI" w:cs="Segoe UI"/>
          <w:color w:val="333333"/>
          <w:shd w:val="clear" w:color="auto" w:fill="FFFFFF"/>
        </w:rPr>
        <w:t xml:space="preserve">section demonstrate how to create a console application that uses the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to provide information about the program execution.</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Pr>
          <w:rFonts w:ascii="Segoe UI" w:hAnsi="Segoe UI" w:cs="Segoe UI"/>
          <w:color w:val="333333"/>
          <w:shd w:val="clear" w:color="auto" w:fill="FFFFFF"/>
        </w:rPr>
        <w:lastRenderedPageBreak/>
        <w:t>When the program is run, we can use methods of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to produce messages that help we to monitor the program execution sequence, to detect malfunctions, or to provide performance measurement information. By default, the messages that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produSMS appear in the Output window of the Visual Studio Integrated Development Environment (IDE).</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Pr>
          <w:rFonts w:ascii="Segoe UI" w:hAnsi="Segoe UI" w:cs="Segoe UI"/>
          <w:color w:val="333333"/>
          <w:shd w:val="clear" w:color="auto" w:fill="FFFFFF"/>
        </w:rPr>
        <w:t>The sample code uses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WriteLine</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method to produce a message that is followed by a line terminator. When we use this method to produce a message, each message appears on a separate line in the Output window.</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Pr>
          <w:rFonts w:ascii="Segoe UI" w:hAnsi="Segoe UI" w:cs="Segoe UI"/>
          <w:color w:val="333333"/>
          <w:shd w:val="clear" w:color="auto" w:fill="FFFFFF"/>
        </w:rPr>
        <w:t>When we use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Assert</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method of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the Output window displays a message only if a specified condition evaluates to false. The message also appears in a modal dialog box to the user. The dialog box includes the message, the project name, and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Debug.Assert</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statement number. The dialog box also includes the following three command buttons:</w:t>
      </w:r>
      <w:r>
        <w:rPr>
          <w:rStyle w:val="apple-converted-space"/>
          <w:rFonts w:ascii="Segoe UI" w:hAnsi="Segoe UI" w:cs="Segoe UI"/>
          <w:color w:val="333333"/>
          <w:shd w:val="clear" w:color="auto" w:fill="FFFFFF"/>
        </w:rPr>
        <w:t> </w:t>
      </w:r>
      <w:r>
        <w:rPr>
          <w:rFonts w:ascii="Segoe UI" w:hAnsi="Segoe UI" w:cs="Segoe UI"/>
          <w:color w:val="333333"/>
        </w:rPr>
        <w:br/>
      </w:r>
    </w:p>
    <w:p w:rsidR="002D42EE" w:rsidRDefault="002D42EE" w:rsidP="002A770C">
      <w:pPr>
        <w:numPr>
          <w:ilvl w:val="0"/>
          <w:numId w:val="47"/>
        </w:numPr>
        <w:shd w:val="clear" w:color="auto" w:fill="FFFFFF"/>
        <w:spacing w:before="0" w:after="0" w:line="240" w:lineRule="auto"/>
        <w:ind w:left="600"/>
        <w:rPr>
          <w:rFonts w:ascii="Segoe UI" w:hAnsi="Segoe UI" w:cs="Segoe UI"/>
          <w:color w:val="333333"/>
        </w:rPr>
      </w:pPr>
      <w:r>
        <w:rPr>
          <w:rStyle w:val="Strong"/>
          <w:rFonts w:ascii="Segoe UI" w:hAnsi="Segoe UI" w:cs="Segoe UI"/>
          <w:color w:val="333333"/>
        </w:rPr>
        <w:t>Abort:</w:t>
      </w:r>
      <w:r>
        <w:rPr>
          <w:rStyle w:val="apple-converted-space"/>
          <w:rFonts w:ascii="Segoe UI" w:hAnsi="Segoe UI" w:cs="Segoe UI"/>
          <w:color w:val="333333"/>
        </w:rPr>
        <w:t> </w:t>
      </w:r>
      <w:r>
        <w:rPr>
          <w:rFonts w:ascii="Segoe UI" w:hAnsi="Segoe UI" w:cs="Segoe UI"/>
          <w:color w:val="333333"/>
        </w:rPr>
        <w:t>The application stops running.</w:t>
      </w:r>
    </w:p>
    <w:p w:rsidR="002D42EE" w:rsidRDefault="002D42EE" w:rsidP="002A770C">
      <w:pPr>
        <w:numPr>
          <w:ilvl w:val="0"/>
          <w:numId w:val="47"/>
        </w:numPr>
        <w:shd w:val="clear" w:color="auto" w:fill="FFFFFF"/>
        <w:spacing w:before="0" w:after="0" w:line="240" w:lineRule="auto"/>
        <w:ind w:left="600"/>
        <w:rPr>
          <w:rFonts w:ascii="Segoe UI" w:hAnsi="Segoe UI" w:cs="Segoe UI"/>
          <w:color w:val="333333"/>
        </w:rPr>
      </w:pPr>
      <w:r>
        <w:rPr>
          <w:rStyle w:val="Strong"/>
          <w:rFonts w:ascii="Segoe UI" w:hAnsi="Segoe UI" w:cs="Segoe UI"/>
          <w:color w:val="333333"/>
        </w:rPr>
        <w:t>Retry:</w:t>
      </w:r>
      <w:r>
        <w:rPr>
          <w:rStyle w:val="apple-converted-space"/>
          <w:rFonts w:ascii="Segoe UI" w:hAnsi="Segoe UI" w:cs="Segoe UI"/>
          <w:color w:val="333333"/>
        </w:rPr>
        <w:t> </w:t>
      </w:r>
      <w:r>
        <w:rPr>
          <w:rFonts w:ascii="Segoe UI" w:hAnsi="Segoe UI" w:cs="Segoe UI"/>
          <w:color w:val="333333"/>
        </w:rPr>
        <w:t>The application enters debug mode.</w:t>
      </w:r>
    </w:p>
    <w:p w:rsidR="002D42EE" w:rsidRDefault="002D42EE" w:rsidP="002A770C">
      <w:pPr>
        <w:numPr>
          <w:ilvl w:val="0"/>
          <w:numId w:val="47"/>
        </w:numPr>
        <w:shd w:val="clear" w:color="auto" w:fill="FFFFFF"/>
        <w:spacing w:before="0" w:after="0" w:line="240" w:lineRule="auto"/>
        <w:ind w:left="600"/>
        <w:rPr>
          <w:rFonts w:ascii="Segoe UI" w:hAnsi="Segoe UI" w:cs="Segoe UI"/>
          <w:color w:val="333333"/>
        </w:rPr>
      </w:pPr>
      <w:r>
        <w:rPr>
          <w:rStyle w:val="Strong"/>
          <w:rFonts w:ascii="Segoe UI" w:hAnsi="Segoe UI" w:cs="Segoe UI"/>
          <w:color w:val="333333"/>
        </w:rPr>
        <w:t>Ignore:</w:t>
      </w:r>
      <w:r>
        <w:rPr>
          <w:rStyle w:val="apple-converted-space"/>
          <w:rFonts w:ascii="Segoe UI" w:hAnsi="Segoe UI" w:cs="Segoe UI"/>
          <w:color w:val="333333"/>
        </w:rPr>
        <w:t> </w:t>
      </w:r>
      <w:r>
        <w:rPr>
          <w:rFonts w:ascii="Segoe UI" w:hAnsi="Segoe UI" w:cs="Segoe UI"/>
          <w:color w:val="333333"/>
        </w:rPr>
        <w:t>The application proceeds.</w:t>
      </w:r>
    </w:p>
    <w:p w:rsidR="002D42EE" w:rsidRDefault="002D42EE" w:rsidP="002D42EE">
      <w:pPr>
        <w:rPr>
          <w:rFonts w:ascii="Times New Roman" w:hAnsi="Times New Roman"/>
          <w:sz w:val="24"/>
          <w:szCs w:val="24"/>
        </w:rPr>
      </w:pPr>
      <w:r>
        <w:rPr>
          <w:rFonts w:ascii="Segoe UI" w:hAnsi="Segoe UI" w:cs="Segoe UI"/>
          <w:color w:val="333333"/>
          <w:shd w:val="clear" w:color="auto" w:fill="FFFFFF"/>
        </w:rPr>
        <w:t>The user must click one of these buttons before the application can continue.</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Pr>
          <w:rFonts w:ascii="Segoe UI" w:hAnsi="Segoe UI" w:cs="Segoe UI"/>
          <w:color w:val="333333"/>
          <w:shd w:val="clear" w:color="auto" w:fill="FFFFFF"/>
        </w:rPr>
        <w:t>We can also direct output from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to destinations other than the Output window.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has a collection named</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Listeners</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that includes</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Listener</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objects.</w:t>
      </w:r>
      <w:r>
        <w:rPr>
          <w:rFonts w:ascii="Segoe UI" w:hAnsi="Segoe UI" w:cs="Segoe UI"/>
          <w:color w:val="333333"/>
        </w:rPr>
        <w:br/>
      </w:r>
      <w:r>
        <w:rPr>
          <w:rFonts w:ascii="Segoe UI" w:hAnsi="Segoe UI" w:cs="Segoe UI"/>
          <w:color w:val="333333"/>
        </w:rPr>
        <w:br/>
      </w:r>
      <w:r>
        <w:rPr>
          <w:rFonts w:ascii="Segoe UI" w:hAnsi="Segoe UI" w:cs="Segoe UI"/>
          <w:color w:val="333333"/>
          <w:shd w:val="clear" w:color="auto" w:fill="FFFFFF"/>
        </w:rPr>
        <w:t>Each</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Listener</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object monitors</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output and directs the output to a specified target.</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Pr>
          <w:rFonts w:ascii="Segoe UI" w:hAnsi="Segoe UI" w:cs="Segoe UI"/>
          <w:color w:val="333333"/>
          <w:shd w:val="clear" w:color="auto" w:fill="FFFFFF"/>
        </w:rPr>
        <w:t>Each</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Listener</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in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Listener</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collection receives any output that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generates. Use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TextWriterTraceListener</w:t>
      </w:r>
      <w:r>
        <w:rPr>
          <w:rFonts w:ascii="Segoe UI" w:hAnsi="Segoe UI" w:cs="Segoe UI"/>
          <w:color w:val="333333"/>
          <w:shd w:val="clear" w:color="auto" w:fill="FFFFFF"/>
        </w:rPr>
        <w:t>class to define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Listener</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objects. We can specify the target for a</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TextWriterTraceListener</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through its constructor.</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Pr>
          <w:rFonts w:ascii="Segoe UI" w:hAnsi="Segoe UI" w:cs="Segoe UI"/>
          <w:color w:val="333333"/>
          <w:shd w:val="clear" w:color="auto" w:fill="FFFFFF"/>
        </w:rPr>
        <w:t>Some possible output targets include the following:</w:t>
      </w:r>
    </w:p>
    <w:p w:rsidR="002D42EE" w:rsidRDefault="002D42EE" w:rsidP="002A770C">
      <w:pPr>
        <w:numPr>
          <w:ilvl w:val="0"/>
          <w:numId w:val="48"/>
        </w:numPr>
        <w:shd w:val="clear" w:color="auto" w:fill="FFFFFF"/>
        <w:spacing w:before="0" w:after="0" w:line="240" w:lineRule="auto"/>
        <w:ind w:left="600"/>
        <w:rPr>
          <w:rFonts w:ascii="Segoe UI" w:hAnsi="Segoe UI" w:cs="Segoe UI"/>
          <w:color w:val="333333"/>
        </w:rPr>
      </w:pPr>
      <w:r>
        <w:rPr>
          <w:rFonts w:ascii="Segoe UI" w:hAnsi="Segoe UI" w:cs="Segoe UI"/>
          <w:color w:val="333333"/>
        </w:rPr>
        <w:t>The Console window by using the</w:t>
      </w:r>
      <w:r>
        <w:rPr>
          <w:rStyle w:val="apple-converted-space"/>
          <w:rFonts w:ascii="Segoe UI" w:hAnsi="Segoe UI" w:cs="Segoe UI"/>
          <w:color w:val="333333"/>
        </w:rPr>
        <w:t> </w:t>
      </w:r>
      <w:r>
        <w:rPr>
          <w:rFonts w:ascii="Segoe UI" w:hAnsi="Segoe UI" w:cs="Segoe UI"/>
          <w:b/>
          <w:bCs/>
          <w:color w:val="333333"/>
        </w:rPr>
        <w:t>System.Console.Out</w:t>
      </w:r>
      <w:r>
        <w:rPr>
          <w:rStyle w:val="apple-converted-space"/>
          <w:rFonts w:ascii="Segoe UI" w:hAnsi="Segoe UI" w:cs="Segoe UI"/>
          <w:color w:val="333333"/>
        </w:rPr>
        <w:t> </w:t>
      </w:r>
      <w:r>
        <w:rPr>
          <w:rFonts w:ascii="Segoe UI" w:hAnsi="Segoe UI" w:cs="Segoe UI"/>
          <w:color w:val="333333"/>
        </w:rPr>
        <w:t>property.</w:t>
      </w:r>
    </w:p>
    <w:p w:rsidR="002D42EE" w:rsidRDefault="002D42EE" w:rsidP="002A770C">
      <w:pPr>
        <w:numPr>
          <w:ilvl w:val="0"/>
          <w:numId w:val="48"/>
        </w:numPr>
        <w:shd w:val="clear" w:color="auto" w:fill="FFFFFF"/>
        <w:spacing w:before="0" w:after="0" w:line="240" w:lineRule="auto"/>
        <w:ind w:left="600"/>
        <w:rPr>
          <w:rFonts w:ascii="Segoe UI" w:hAnsi="Segoe UI" w:cs="Segoe UI"/>
          <w:color w:val="333333"/>
        </w:rPr>
      </w:pPr>
      <w:r>
        <w:rPr>
          <w:rFonts w:ascii="Segoe UI" w:hAnsi="Segoe UI" w:cs="Segoe UI"/>
          <w:color w:val="333333"/>
        </w:rPr>
        <w:t>A text (.txt) file by using the</w:t>
      </w:r>
      <w:r>
        <w:rPr>
          <w:rStyle w:val="apple-converted-space"/>
          <w:rFonts w:ascii="Segoe UI" w:hAnsi="Segoe UI" w:cs="Segoe UI"/>
          <w:color w:val="333333"/>
        </w:rPr>
        <w:t> </w:t>
      </w:r>
      <w:proofErr w:type="gramStart"/>
      <w:r>
        <w:rPr>
          <w:rFonts w:ascii="Segoe UI" w:hAnsi="Segoe UI" w:cs="Segoe UI"/>
          <w:b/>
          <w:bCs/>
          <w:color w:val="333333"/>
        </w:rPr>
        <w:t>System.IO.File.CreateText(</w:t>
      </w:r>
      <w:proofErr w:type="gramEnd"/>
      <w:r>
        <w:rPr>
          <w:rFonts w:ascii="Segoe UI" w:hAnsi="Segoe UI" w:cs="Segoe UI"/>
          <w:b/>
          <w:bCs/>
          <w:color w:val="333333"/>
        </w:rPr>
        <w:t>"FileName.txt")</w:t>
      </w:r>
      <w:r>
        <w:rPr>
          <w:rStyle w:val="apple-converted-space"/>
          <w:rFonts w:ascii="Segoe UI" w:hAnsi="Segoe UI" w:cs="Segoe UI"/>
          <w:color w:val="333333"/>
        </w:rPr>
        <w:t> </w:t>
      </w:r>
      <w:r>
        <w:rPr>
          <w:rFonts w:ascii="Segoe UI" w:hAnsi="Segoe UI" w:cs="Segoe UI"/>
          <w:color w:val="333333"/>
        </w:rPr>
        <w:t>statement.</w:t>
      </w:r>
    </w:p>
    <w:p w:rsidR="002D42EE" w:rsidRDefault="002D42EE" w:rsidP="002D42EE">
      <w:pPr>
        <w:rPr>
          <w:rFonts w:ascii="Times New Roman" w:hAnsi="Times New Roman"/>
          <w:sz w:val="24"/>
          <w:szCs w:val="24"/>
        </w:rPr>
      </w:pPr>
      <w:r>
        <w:rPr>
          <w:rFonts w:ascii="Segoe UI" w:hAnsi="Segoe UI" w:cs="Segoe UI"/>
          <w:color w:val="333333"/>
          <w:shd w:val="clear" w:color="auto" w:fill="FFFFFF"/>
        </w:rPr>
        <w:t>After we create a</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TextWriterTraceListener</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object, we must add the object to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Debug.Listeners</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collection to receive Debug output.</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p>
    <w:p w:rsidR="002D42EE" w:rsidRDefault="002D42EE" w:rsidP="002D42EE">
      <w:pPr>
        <w:pStyle w:val="Heading3"/>
        <w:shd w:val="clear" w:color="auto" w:fill="FFFFFF"/>
        <w:spacing w:before="225" w:after="225"/>
        <w:rPr>
          <w:rFonts w:ascii="Segoe UI" w:hAnsi="Segoe UI" w:cs="Segoe UI"/>
          <w:b/>
          <w:bCs/>
          <w:color w:val="333333"/>
          <w:sz w:val="30"/>
          <w:szCs w:val="30"/>
        </w:rPr>
      </w:pPr>
      <w:bookmarkStart w:id="69" w:name="_Toc351952584"/>
      <w:r>
        <w:rPr>
          <w:rFonts w:ascii="Segoe UI" w:hAnsi="Segoe UI" w:cs="Segoe UI"/>
          <w:color w:val="333333"/>
          <w:sz w:val="30"/>
          <w:szCs w:val="30"/>
        </w:rPr>
        <w:t>Create a Sample with the Debug Class</w:t>
      </w:r>
      <w:bookmarkEnd w:id="69"/>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Start Visual Studio or Visual C# Express Edition.</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lastRenderedPageBreak/>
        <w:t>Create a new Visual C# Console Application project named</w:t>
      </w:r>
      <w:r>
        <w:rPr>
          <w:rStyle w:val="apple-converted-space"/>
          <w:rFonts w:ascii="Segoe UI" w:hAnsi="Segoe UI" w:cs="Segoe UI"/>
          <w:color w:val="333333"/>
        </w:rPr>
        <w:t> </w:t>
      </w:r>
      <w:r>
        <w:rPr>
          <w:rStyle w:val="userinput"/>
          <w:rFonts w:ascii="Segoe UI" w:hAnsi="Segoe UI" w:cs="Segoe UI"/>
          <w:b/>
          <w:bCs/>
          <w:color w:val="333333"/>
        </w:rPr>
        <w:t>conInfo</w:t>
      </w:r>
      <w:r>
        <w:rPr>
          <w:rFonts w:ascii="Segoe UI" w:hAnsi="Segoe UI" w:cs="Segoe UI"/>
          <w:color w:val="333333"/>
        </w:rPr>
        <w:t>. Class1 is created in Visual Studio .NET. Program.cs is created in Visual Studio 2005.</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Add the following namespace at top in Class1 or Program.cs.</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using</w:t>
      </w:r>
      <w:proofErr w:type="gramEnd"/>
      <w:r>
        <w:rPr>
          <w:rFonts w:ascii="Consolas" w:hAnsi="Consolas" w:cs="Consolas"/>
          <w:color w:val="333333"/>
        </w:rPr>
        <w:t xml:space="preserve"> System.Diagnostics;</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To initialize variables to contain information about a product, add the following declaration statements to</w:t>
      </w:r>
      <w:r>
        <w:rPr>
          <w:rStyle w:val="apple-converted-space"/>
          <w:rFonts w:ascii="Segoe UI" w:hAnsi="Segoe UI" w:cs="Segoe UI"/>
          <w:color w:val="333333"/>
        </w:rPr>
        <w:t> </w:t>
      </w:r>
      <w:r>
        <w:rPr>
          <w:rFonts w:ascii="Segoe UI" w:hAnsi="Segoe UI" w:cs="Segoe UI"/>
          <w:b/>
          <w:bCs/>
          <w:color w:val="333333"/>
        </w:rPr>
        <w:t>Main</w:t>
      </w:r>
      <w:r>
        <w:rPr>
          <w:rStyle w:val="apple-converted-space"/>
          <w:rFonts w:ascii="Segoe UI" w:hAnsi="Segoe UI" w:cs="Segoe UI"/>
          <w:color w:val="333333"/>
        </w:rPr>
        <w:t> </w:t>
      </w:r>
      <w:r>
        <w:rPr>
          <w:rFonts w:ascii="Segoe UI" w:hAnsi="Segoe UI" w:cs="Segoe UI"/>
          <w:color w:val="333333"/>
        </w:rPr>
        <w:t>method:</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string sProdName = "Widget";</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int iUnitQty = 100;</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double</w:t>
      </w:r>
      <w:proofErr w:type="gramEnd"/>
      <w:r>
        <w:rPr>
          <w:rFonts w:ascii="Consolas" w:hAnsi="Consolas" w:cs="Consolas"/>
          <w:color w:val="333333"/>
        </w:rPr>
        <w:t xml:space="preserve"> dUnitCost = 1.03;</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Specify the message that the class produSMS as the first input parameter of the</w:t>
      </w:r>
      <w:r>
        <w:rPr>
          <w:rStyle w:val="apple-converted-space"/>
          <w:rFonts w:ascii="Segoe UI" w:hAnsi="Segoe UI" w:cs="Segoe UI"/>
          <w:color w:val="333333"/>
        </w:rPr>
        <w:t> </w:t>
      </w:r>
      <w:r>
        <w:rPr>
          <w:rFonts w:ascii="Segoe UI" w:hAnsi="Segoe UI" w:cs="Segoe UI"/>
          <w:b/>
          <w:bCs/>
          <w:color w:val="333333"/>
        </w:rPr>
        <w:t>WriteLine</w:t>
      </w:r>
      <w:r>
        <w:rPr>
          <w:rStyle w:val="apple-converted-space"/>
          <w:rFonts w:ascii="Segoe UI" w:hAnsi="Segoe UI" w:cs="Segoe UI"/>
          <w:color w:val="333333"/>
        </w:rPr>
        <w:t> </w:t>
      </w:r>
      <w:r>
        <w:rPr>
          <w:rFonts w:ascii="Segoe UI" w:hAnsi="Segoe UI" w:cs="Segoe UI"/>
          <w:color w:val="333333"/>
        </w:rPr>
        <w:t>method. Press the CTRL+ALT+O key combination to make sure that the Output window is visible.</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Debug.WriteLine(</w:t>
      </w:r>
      <w:proofErr w:type="gramEnd"/>
      <w:r>
        <w:rPr>
          <w:rFonts w:ascii="Consolas" w:hAnsi="Consolas" w:cs="Consolas"/>
          <w:color w:val="333333"/>
        </w:rPr>
        <w:t>"Debug Information-Product Starting ");</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For readability, use the</w:t>
      </w:r>
      <w:r>
        <w:rPr>
          <w:rStyle w:val="apple-converted-space"/>
          <w:rFonts w:ascii="Segoe UI" w:hAnsi="Segoe UI" w:cs="Segoe UI"/>
          <w:color w:val="333333"/>
        </w:rPr>
        <w:t> </w:t>
      </w:r>
      <w:r>
        <w:rPr>
          <w:rFonts w:ascii="Segoe UI" w:hAnsi="Segoe UI" w:cs="Segoe UI"/>
          <w:b/>
          <w:bCs/>
          <w:color w:val="333333"/>
        </w:rPr>
        <w:t>Indent</w:t>
      </w:r>
      <w:r>
        <w:rPr>
          <w:rStyle w:val="apple-converted-space"/>
          <w:rFonts w:ascii="Segoe UI" w:hAnsi="Segoe UI" w:cs="Segoe UI"/>
          <w:color w:val="333333"/>
        </w:rPr>
        <w:t> </w:t>
      </w:r>
      <w:r>
        <w:rPr>
          <w:rFonts w:ascii="Segoe UI" w:hAnsi="Segoe UI" w:cs="Segoe UI"/>
          <w:color w:val="333333"/>
        </w:rPr>
        <w:t>method to indent subsequent messages in the Output window:</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Debug.Indent(</w:t>
      </w:r>
      <w:proofErr w:type="gramEnd"/>
      <w:r>
        <w:rPr>
          <w:rFonts w:ascii="Consolas" w:hAnsi="Consolas" w:cs="Consolas"/>
          <w:color w:val="333333"/>
        </w:rPr>
        <w:t>);</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To display the content of selected variables, use the</w:t>
      </w:r>
      <w:r>
        <w:rPr>
          <w:rStyle w:val="apple-converted-space"/>
          <w:rFonts w:ascii="Segoe UI" w:hAnsi="Segoe UI" w:cs="Segoe UI"/>
          <w:color w:val="333333"/>
        </w:rPr>
        <w:t> </w:t>
      </w:r>
      <w:r>
        <w:rPr>
          <w:rFonts w:ascii="Segoe UI" w:hAnsi="Segoe UI" w:cs="Segoe UI"/>
          <w:b/>
          <w:bCs/>
          <w:color w:val="333333"/>
        </w:rPr>
        <w:t>WriteLine</w:t>
      </w:r>
      <w:r>
        <w:rPr>
          <w:rStyle w:val="apple-converted-space"/>
          <w:rFonts w:ascii="Segoe UI" w:hAnsi="Segoe UI" w:cs="Segoe UI"/>
          <w:color w:val="333333"/>
        </w:rPr>
        <w:t> </w:t>
      </w:r>
      <w:r>
        <w:rPr>
          <w:rFonts w:ascii="Segoe UI" w:hAnsi="Segoe UI" w:cs="Segoe UI"/>
          <w:color w:val="333333"/>
        </w:rPr>
        <w:t>method as follows:</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Debug.WriteLine("The product name is " + sProdName);</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Debug.WriteLine("The available units on hand are" + iUnitQty.ToString());</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Debug.WriteLine(</w:t>
      </w:r>
      <w:proofErr w:type="gramEnd"/>
      <w:r>
        <w:rPr>
          <w:rFonts w:ascii="Consolas" w:hAnsi="Consolas" w:cs="Consolas"/>
          <w:color w:val="333333"/>
        </w:rPr>
        <w:t>"The per unit cost is " + dUnitCost.ToString());</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We can also use the</w:t>
      </w:r>
      <w:r>
        <w:rPr>
          <w:rStyle w:val="apple-converted-space"/>
          <w:rFonts w:ascii="Segoe UI" w:hAnsi="Segoe UI" w:cs="Segoe UI"/>
          <w:color w:val="333333"/>
        </w:rPr>
        <w:t> </w:t>
      </w:r>
      <w:r>
        <w:rPr>
          <w:rFonts w:ascii="Segoe UI" w:hAnsi="Segoe UI" w:cs="Segoe UI"/>
          <w:b/>
          <w:bCs/>
          <w:color w:val="333333"/>
        </w:rPr>
        <w:t>WriteLine</w:t>
      </w:r>
      <w:r>
        <w:rPr>
          <w:rStyle w:val="apple-converted-space"/>
          <w:rFonts w:ascii="Segoe UI" w:hAnsi="Segoe UI" w:cs="Segoe UI"/>
          <w:color w:val="333333"/>
        </w:rPr>
        <w:t> </w:t>
      </w:r>
      <w:r>
        <w:rPr>
          <w:rFonts w:ascii="Segoe UI" w:hAnsi="Segoe UI" w:cs="Segoe UI"/>
          <w:color w:val="333333"/>
        </w:rPr>
        <w:t>method to display the namespace and the class name for an existent object. For example, the following code displays the</w:t>
      </w:r>
      <w:r>
        <w:rPr>
          <w:rStyle w:val="apple-converted-space"/>
          <w:rFonts w:ascii="Segoe UI" w:hAnsi="Segoe UI" w:cs="Segoe UI"/>
          <w:color w:val="333333"/>
        </w:rPr>
        <w:t> </w:t>
      </w:r>
      <w:r>
        <w:rPr>
          <w:rFonts w:ascii="Segoe UI" w:hAnsi="Segoe UI" w:cs="Segoe UI"/>
          <w:b/>
          <w:bCs/>
          <w:color w:val="333333"/>
        </w:rPr>
        <w:t>System.Xml.XmlDocument</w:t>
      </w:r>
      <w:r>
        <w:rPr>
          <w:rStyle w:val="apple-converted-space"/>
          <w:rFonts w:ascii="Segoe UI" w:hAnsi="Segoe UI" w:cs="Segoe UI"/>
          <w:color w:val="333333"/>
        </w:rPr>
        <w:t> </w:t>
      </w:r>
      <w:r>
        <w:rPr>
          <w:rFonts w:ascii="Segoe UI" w:hAnsi="Segoe UI" w:cs="Segoe UI"/>
          <w:color w:val="333333"/>
        </w:rPr>
        <w:t>namespace in the Output window:</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System.Xml.XmlDocument oxml = new System.Xml.XmlDocument();</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Debug.WriteLine(</w:t>
      </w:r>
      <w:proofErr w:type="gramEnd"/>
      <w:r>
        <w:rPr>
          <w:rFonts w:ascii="Consolas" w:hAnsi="Consolas" w:cs="Consolas"/>
          <w:color w:val="333333"/>
        </w:rPr>
        <w:t>oxml);</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To organize the output, we can include a category as an optional, second input parameter of the</w:t>
      </w:r>
      <w:r>
        <w:rPr>
          <w:rStyle w:val="apple-converted-space"/>
          <w:rFonts w:ascii="Segoe UI" w:hAnsi="Segoe UI" w:cs="Segoe UI"/>
          <w:color w:val="333333"/>
        </w:rPr>
        <w:t> </w:t>
      </w:r>
      <w:r>
        <w:rPr>
          <w:rFonts w:ascii="Segoe UI" w:hAnsi="Segoe UI" w:cs="Segoe UI"/>
          <w:b/>
          <w:bCs/>
          <w:color w:val="333333"/>
        </w:rPr>
        <w:t>WriteLine</w:t>
      </w:r>
      <w:r>
        <w:rPr>
          <w:rStyle w:val="apple-converted-space"/>
          <w:rFonts w:ascii="Segoe UI" w:hAnsi="Segoe UI" w:cs="Segoe UI"/>
          <w:color w:val="333333"/>
        </w:rPr>
        <w:t> </w:t>
      </w:r>
      <w:r>
        <w:rPr>
          <w:rFonts w:ascii="Segoe UI" w:hAnsi="Segoe UI" w:cs="Segoe UI"/>
          <w:color w:val="333333"/>
        </w:rPr>
        <w:t>method. If we specify a category, the format of the Output window message is "category: message." For example, the first line of the following code displays "Field: The product name is Widget" in the Output window:</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Debug.WriteLine("The product name is " + sProdName,"Field");</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Debug.WriteLine("The units on hand are" + iUnitQty,"Field");</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Debug.WriteLine("The per unit cost is" + dUnitCost.ToString(),"Field");</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Debug.WriteLine(</w:t>
      </w:r>
      <w:proofErr w:type="gramEnd"/>
      <w:r>
        <w:rPr>
          <w:rFonts w:ascii="Consolas" w:hAnsi="Consolas" w:cs="Consolas"/>
          <w:color w:val="333333"/>
        </w:rPr>
        <w:t>"Total Cost is  " + (iUnitQty * dUnitCost),"Calc");</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The Output window can display messages only if a designated condition evaluates to true by using the</w:t>
      </w:r>
      <w:r>
        <w:rPr>
          <w:rStyle w:val="apple-converted-space"/>
          <w:rFonts w:ascii="Segoe UI" w:hAnsi="Segoe UI" w:cs="Segoe UI"/>
          <w:color w:val="333333"/>
        </w:rPr>
        <w:t> </w:t>
      </w:r>
      <w:r>
        <w:rPr>
          <w:rFonts w:ascii="Segoe UI" w:hAnsi="Segoe UI" w:cs="Segoe UI"/>
          <w:b/>
          <w:bCs/>
          <w:color w:val="333333"/>
        </w:rPr>
        <w:t>WriteLineIf</w:t>
      </w:r>
      <w:r>
        <w:rPr>
          <w:rFonts w:ascii="Segoe UI" w:hAnsi="Segoe UI" w:cs="Segoe UI"/>
          <w:color w:val="333333"/>
        </w:rPr>
        <w:t>method of the</w:t>
      </w:r>
      <w:r>
        <w:rPr>
          <w:rStyle w:val="apple-converted-space"/>
          <w:rFonts w:ascii="Segoe UI" w:hAnsi="Segoe UI" w:cs="Segoe UI"/>
          <w:color w:val="333333"/>
        </w:rPr>
        <w:t> </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class. The condition to be evaluated is the first input parameter of the</w:t>
      </w:r>
      <w:r>
        <w:rPr>
          <w:rStyle w:val="apple-converted-space"/>
          <w:rFonts w:ascii="Segoe UI" w:hAnsi="Segoe UI" w:cs="Segoe UI"/>
          <w:color w:val="333333"/>
        </w:rPr>
        <w:t> </w:t>
      </w:r>
      <w:r>
        <w:rPr>
          <w:rFonts w:ascii="Segoe UI" w:hAnsi="Segoe UI" w:cs="Segoe UI"/>
          <w:b/>
          <w:bCs/>
          <w:color w:val="333333"/>
        </w:rPr>
        <w:t>WriteLineIf</w:t>
      </w:r>
      <w:r>
        <w:rPr>
          <w:rStyle w:val="apple-converted-space"/>
          <w:rFonts w:ascii="Segoe UI" w:hAnsi="Segoe UI" w:cs="Segoe UI"/>
          <w:color w:val="333333"/>
        </w:rPr>
        <w:t> </w:t>
      </w:r>
      <w:r>
        <w:rPr>
          <w:rFonts w:ascii="Segoe UI" w:hAnsi="Segoe UI" w:cs="Segoe UI"/>
          <w:color w:val="333333"/>
        </w:rPr>
        <w:t>method. The second parameter of</w:t>
      </w:r>
      <w:r>
        <w:rPr>
          <w:rStyle w:val="apple-converted-space"/>
          <w:rFonts w:ascii="Segoe UI" w:hAnsi="Segoe UI" w:cs="Segoe UI"/>
          <w:color w:val="333333"/>
        </w:rPr>
        <w:t> </w:t>
      </w:r>
      <w:r>
        <w:rPr>
          <w:rFonts w:ascii="Segoe UI" w:hAnsi="Segoe UI" w:cs="Segoe UI"/>
          <w:b/>
          <w:bCs/>
          <w:color w:val="333333"/>
        </w:rPr>
        <w:t>WriteLineIf</w:t>
      </w:r>
      <w:r>
        <w:rPr>
          <w:rStyle w:val="apple-converted-space"/>
          <w:rFonts w:ascii="Segoe UI" w:hAnsi="Segoe UI" w:cs="Segoe UI"/>
          <w:color w:val="333333"/>
        </w:rPr>
        <w:t> </w:t>
      </w:r>
      <w:r>
        <w:rPr>
          <w:rFonts w:ascii="Segoe UI" w:hAnsi="Segoe UI" w:cs="Segoe UI"/>
          <w:color w:val="333333"/>
        </w:rPr>
        <w:t>is the message that appears only if the condition in the first parameter evaluates to true.</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Debug.WriteLineIf(iUnitQty &gt; 50, "This message WILL appear");</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Debug.WriteLineIf(iUnitQty &lt; 50, "This message will NOT appear");</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Use the</w:t>
      </w:r>
      <w:r>
        <w:rPr>
          <w:rStyle w:val="apple-converted-space"/>
          <w:rFonts w:ascii="Segoe UI" w:hAnsi="Segoe UI" w:cs="Segoe UI"/>
          <w:color w:val="333333"/>
        </w:rPr>
        <w:t> </w:t>
      </w:r>
      <w:r>
        <w:rPr>
          <w:rFonts w:ascii="Segoe UI" w:hAnsi="Segoe UI" w:cs="Segoe UI"/>
          <w:b/>
          <w:bCs/>
          <w:color w:val="333333"/>
        </w:rPr>
        <w:t>Assert</w:t>
      </w:r>
      <w:r>
        <w:rPr>
          <w:rStyle w:val="apple-converted-space"/>
          <w:rFonts w:ascii="Segoe UI" w:hAnsi="Segoe UI" w:cs="Segoe UI"/>
          <w:color w:val="333333"/>
        </w:rPr>
        <w:t> </w:t>
      </w:r>
      <w:r>
        <w:rPr>
          <w:rFonts w:ascii="Segoe UI" w:hAnsi="Segoe UI" w:cs="Segoe UI"/>
          <w:color w:val="333333"/>
        </w:rPr>
        <w:t>method of the</w:t>
      </w:r>
      <w:r>
        <w:rPr>
          <w:rStyle w:val="apple-converted-space"/>
          <w:rFonts w:ascii="Segoe UI" w:hAnsi="Segoe UI" w:cs="Segoe UI"/>
          <w:color w:val="333333"/>
        </w:rPr>
        <w:t> </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class so that the Output window displays the message only if a specified condition evaluates to false:</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Debug.Assert(dUnitCost &gt; 1, "Message will NOT appear");</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Debug.Assert(dUnitCost &lt; 1, "Message will appear since dUnitcost &lt; 1 is false");</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Create the</w:t>
      </w:r>
      <w:r>
        <w:rPr>
          <w:rStyle w:val="apple-converted-space"/>
          <w:rFonts w:ascii="Segoe UI" w:hAnsi="Segoe UI" w:cs="Segoe UI"/>
          <w:color w:val="333333"/>
        </w:rPr>
        <w:t> </w:t>
      </w:r>
      <w:r>
        <w:rPr>
          <w:rFonts w:ascii="Segoe UI" w:hAnsi="Segoe UI" w:cs="Segoe UI"/>
          <w:b/>
          <w:bCs/>
          <w:color w:val="333333"/>
        </w:rPr>
        <w:t>TextWriterTraceListener</w:t>
      </w:r>
      <w:r>
        <w:rPr>
          <w:rStyle w:val="apple-converted-space"/>
          <w:rFonts w:ascii="Segoe UI" w:hAnsi="Segoe UI" w:cs="Segoe UI"/>
          <w:color w:val="333333"/>
        </w:rPr>
        <w:t> </w:t>
      </w:r>
      <w:r>
        <w:rPr>
          <w:rFonts w:ascii="Segoe UI" w:hAnsi="Segoe UI" w:cs="Segoe UI"/>
          <w:color w:val="333333"/>
        </w:rPr>
        <w:t>objects for the Console window (tr1) and for a text file named Output.txt (tr2), and then add each object to the</w:t>
      </w:r>
      <w:r>
        <w:rPr>
          <w:rStyle w:val="apple-converted-space"/>
          <w:rFonts w:ascii="Segoe UI" w:hAnsi="Segoe UI" w:cs="Segoe UI"/>
          <w:color w:val="333333"/>
        </w:rPr>
        <w:t> </w:t>
      </w:r>
      <w:r>
        <w:rPr>
          <w:rFonts w:ascii="Segoe UI" w:hAnsi="Segoe UI" w:cs="Segoe UI"/>
          <w:b/>
          <w:bCs/>
          <w:color w:val="333333"/>
        </w:rPr>
        <w:t>Debug Listeners</w:t>
      </w:r>
      <w:r>
        <w:rPr>
          <w:rStyle w:val="apple-converted-space"/>
          <w:rFonts w:ascii="Segoe UI" w:hAnsi="Segoe UI" w:cs="Segoe UI"/>
          <w:color w:val="333333"/>
        </w:rPr>
        <w:t> </w:t>
      </w:r>
      <w:r>
        <w:rPr>
          <w:rFonts w:ascii="Segoe UI" w:hAnsi="Segoe UI" w:cs="Segoe UI"/>
          <w:color w:val="333333"/>
        </w:rPr>
        <w:t>collection:</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TextWriterTraceListener tr1 = new TextWriterTraceListener(System.Console.Out);</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Debug.Listeners.Add(tr1);</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 xml:space="preserve">        </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TextWriterTraceListener tr2 = new TextWriterTraceListener(System.IO.File.CreateText("Output.txt"));</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Debug.Listeners.Add(</w:t>
      </w:r>
      <w:proofErr w:type="gramEnd"/>
      <w:r>
        <w:rPr>
          <w:rFonts w:ascii="Consolas" w:hAnsi="Consolas" w:cs="Consolas"/>
          <w:color w:val="333333"/>
        </w:rPr>
        <w:t>tr2);</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lastRenderedPageBreak/>
        <w:t>For readability, use the</w:t>
      </w:r>
      <w:r>
        <w:rPr>
          <w:rStyle w:val="apple-converted-space"/>
          <w:rFonts w:ascii="Segoe UI" w:hAnsi="Segoe UI" w:cs="Segoe UI"/>
          <w:color w:val="333333"/>
        </w:rPr>
        <w:t> </w:t>
      </w:r>
      <w:r>
        <w:rPr>
          <w:rFonts w:ascii="Segoe UI" w:hAnsi="Segoe UI" w:cs="Segoe UI"/>
          <w:b/>
          <w:bCs/>
          <w:color w:val="333333"/>
        </w:rPr>
        <w:t>Unindent</w:t>
      </w:r>
      <w:r>
        <w:rPr>
          <w:rStyle w:val="apple-converted-space"/>
          <w:rFonts w:ascii="Segoe UI" w:hAnsi="Segoe UI" w:cs="Segoe UI"/>
          <w:color w:val="333333"/>
        </w:rPr>
        <w:t> </w:t>
      </w:r>
      <w:r>
        <w:rPr>
          <w:rFonts w:ascii="Segoe UI" w:hAnsi="Segoe UI" w:cs="Segoe UI"/>
          <w:color w:val="333333"/>
        </w:rPr>
        <w:t>method to remove the indentation for subsequent messages that the</w:t>
      </w:r>
      <w:r>
        <w:rPr>
          <w:rStyle w:val="apple-converted-space"/>
          <w:rFonts w:ascii="Segoe UI" w:hAnsi="Segoe UI" w:cs="Segoe UI"/>
          <w:color w:val="333333"/>
        </w:rPr>
        <w:t> </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class generates. When we use the</w:t>
      </w:r>
      <w:r>
        <w:rPr>
          <w:rStyle w:val="apple-converted-space"/>
          <w:rFonts w:ascii="Segoe UI" w:hAnsi="Segoe UI" w:cs="Segoe UI"/>
          <w:color w:val="333333"/>
        </w:rPr>
        <w:t> </w:t>
      </w:r>
      <w:r>
        <w:rPr>
          <w:rFonts w:ascii="Segoe UI" w:hAnsi="Segoe UI" w:cs="Segoe UI"/>
          <w:b/>
          <w:bCs/>
          <w:color w:val="333333"/>
        </w:rPr>
        <w:t>Indent</w:t>
      </w:r>
      <w:r>
        <w:rPr>
          <w:rStyle w:val="apple-converted-space"/>
          <w:rFonts w:ascii="Segoe UI" w:hAnsi="Segoe UI" w:cs="Segoe UI"/>
          <w:color w:val="333333"/>
        </w:rPr>
        <w:t> </w:t>
      </w:r>
      <w:r>
        <w:rPr>
          <w:rFonts w:ascii="Segoe UI" w:hAnsi="Segoe UI" w:cs="Segoe UI"/>
          <w:color w:val="333333"/>
        </w:rPr>
        <w:t>and the</w:t>
      </w:r>
      <w:r>
        <w:rPr>
          <w:rStyle w:val="apple-converted-space"/>
          <w:rFonts w:ascii="Segoe UI" w:hAnsi="Segoe UI" w:cs="Segoe UI"/>
          <w:color w:val="333333"/>
        </w:rPr>
        <w:t> </w:t>
      </w:r>
      <w:r>
        <w:rPr>
          <w:rFonts w:ascii="Segoe UI" w:hAnsi="Segoe UI" w:cs="Segoe UI"/>
          <w:b/>
          <w:bCs/>
          <w:color w:val="333333"/>
        </w:rPr>
        <w:t>Unindent</w:t>
      </w:r>
      <w:r>
        <w:rPr>
          <w:rStyle w:val="apple-converted-space"/>
          <w:rFonts w:ascii="Segoe UI" w:hAnsi="Segoe UI" w:cs="Segoe UI"/>
          <w:color w:val="333333"/>
        </w:rPr>
        <w:t> </w:t>
      </w:r>
      <w:r>
        <w:rPr>
          <w:rFonts w:ascii="Segoe UI" w:hAnsi="Segoe UI" w:cs="Segoe UI"/>
          <w:color w:val="333333"/>
        </w:rPr>
        <w:t>methods together, the reader can distinguish the output as group.</w:t>
      </w:r>
    </w:p>
    <w:p w:rsidR="002D42EE" w:rsidRDefault="002D42EE" w:rsidP="002A770C">
      <w:pPr>
        <w:pStyle w:val="HTMLPreformatted"/>
        <w:numPr>
          <w:ilvl w:val="0"/>
          <w:numId w:val="49"/>
        </w:numPr>
        <w:shd w:val="clear" w:color="auto" w:fill="F5F5F5"/>
        <w:tabs>
          <w:tab w:val="clear" w:pos="720"/>
        </w:tabs>
        <w:ind w:left="600"/>
        <w:rPr>
          <w:rFonts w:ascii="Consolas" w:hAnsi="Consolas" w:cs="Consolas"/>
          <w:color w:val="333333"/>
        </w:rPr>
      </w:pPr>
      <w:r>
        <w:rPr>
          <w:rFonts w:ascii="Consolas" w:hAnsi="Consolas" w:cs="Consolas"/>
          <w:color w:val="333333"/>
        </w:rPr>
        <w:t>Debug.Unindent();</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Debug.WriteLine(</w:t>
      </w:r>
      <w:proofErr w:type="gramEnd"/>
      <w:r>
        <w:rPr>
          <w:rFonts w:ascii="Consolas" w:hAnsi="Consolas" w:cs="Consolas"/>
          <w:color w:val="333333"/>
        </w:rPr>
        <w:t>"Debug Information-Product Ending");</w:t>
      </w:r>
    </w:p>
    <w:p w:rsidR="002D42EE" w:rsidRDefault="002D42EE" w:rsidP="002A770C">
      <w:pPr>
        <w:numPr>
          <w:ilvl w:val="0"/>
          <w:numId w:val="49"/>
        </w:numPr>
        <w:shd w:val="clear" w:color="auto" w:fill="FFFFFF"/>
        <w:spacing w:before="0" w:after="0" w:line="240" w:lineRule="auto"/>
        <w:ind w:left="600"/>
        <w:rPr>
          <w:rFonts w:ascii="Segoe UI" w:hAnsi="Segoe UI" w:cs="Segoe UI"/>
          <w:color w:val="333333"/>
        </w:rPr>
      </w:pPr>
      <w:r>
        <w:rPr>
          <w:rFonts w:ascii="Segoe UI" w:hAnsi="Segoe UI" w:cs="Segoe UI"/>
          <w:color w:val="333333"/>
        </w:rPr>
        <w:t>To make sure that each</w:t>
      </w:r>
      <w:r>
        <w:rPr>
          <w:rStyle w:val="apple-converted-space"/>
          <w:rFonts w:ascii="Segoe UI" w:hAnsi="Segoe UI" w:cs="Segoe UI"/>
          <w:color w:val="333333"/>
        </w:rPr>
        <w:t> </w:t>
      </w:r>
      <w:r>
        <w:rPr>
          <w:rFonts w:ascii="Segoe UI" w:hAnsi="Segoe UI" w:cs="Segoe UI"/>
          <w:b/>
          <w:bCs/>
          <w:color w:val="333333"/>
        </w:rPr>
        <w:t>Listener</w:t>
      </w:r>
      <w:r>
        <w:rPr>
          <w:rStyle w:val="apple-converted-space"/>
          <w:rFonts w:ascii="Segoe UI" w:hAnsi="Segoe UI" w:cs="Segoe UI"/>
          <w:color w:val="333333"/>
        </w:rPr>
        <w:t> </w:t>
      </w:r>
      <w:r>
        <w:rPr>
          <w:rFonts w:ascii="Segoe UI" w:hAnsi="Segoe UI" w:cs="Segoe UI"/>
          <w:color w:val="333333"/>
        </w:rPr>
        <w:t>object receives all its output, call the</w:t>
      </w:r>
      <w:r>
        <w:rPr>
          <w:rStyle w:val="apple-converted-space"/>
          <w:rFonts w:ascii="Segoe UI" w:hAnsi="Segoe UI" w:cs="Segoe UI"/>
          <w:color w:val="333333"/>
        </w:rPr>
        <w:t> </w:t>
      </w:r>
      <w:r>
        <w:rPr>
          <w:rFonts w:ascii="Segoe UI" w:hAnsi="Segoe UI" w:cs="Segoe UI"/>
          <w:b/>
          <w:bCs/>
          <w:color w:val="333333"/>
        </w:rPr>
        <w:t>Flush</w:t>
      </w:r>
      <w:r>
        <w:rPr>
          <w:rStyle w:val="apple-converted-space"/>
          <w:rFonts w:ascii="Segoe UI" w:hAnsi="Segoe UI" w:cs="Segoe UI"/>
          <w:color w:val="333333"/>
        </w:rPr>
        <w:t> </w:t>
      </w:r>
      <w:r>
        <w:rPr>
          <w:rFonts w:ascii="Segoe UI" w:hAnsi="Segoe UI" w:cs="Segoe UI"/>
          <w:color w:val="333333"/>
        </w:rPr>
        <w:t>method for the</w:t>
      </w:r>
      <w:r>
        <w:rPr>
          <w:rStyle w:val="apple-converted-space"/>
          <w:rFonts w:ascii="Segoe UI" w:hAnsi="Segoe UI" w:cs="Segoe UI"/>
          <w:color w:val="333333"/>
        </w:rPr>
        <w:t> </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class buffers:</w:t>
      </w:r>
    </w:p>
    <w:p w:rsidR="002D42EE" w:rsidRDefault="002D42EE" w:rsidP="002D42EE">
      <w:pPr>
        <w:pStyle w:val="HTMLPreformatted"/>
        <w:shd w:val="clear" w:color="auto" w:fill="F5F5F5"/>
        <w:ind w:left="600"/>
        <w:rPr>
          <w:rFonts w:ascii="Consolas" w:hAnsi="Consolas" w:cs="Consolas"/>
          <w:color w:val="333333"/>
        </w:rPr>
      </w:pPr>
      <w:proofErr w:type="gramStart"/>
      <w:r>
        <w:rPr>
          <w:rFonts w:ascii="Consolas" w:hAnsi="Consolas" w:cs="Consolas"/>
          <w:color w:val="333333"/>
        </w:rPr>
        <w:t>Debug.Flush(</w:t>
      </w:r>
      <w:proofErr w:type="gramEnd"/>
      <w:r>
        <w:rPr>
          <w:rFonts w:ascii="Consolas" w:hAnsi="Consolas" w:cs="Consolas"/>
          <w:color w:val="333333"/>
        </w:rPr>
        <w:t>);</w:t>
      </w:r>
    </w:p>
    <w:p w:rsidR="002D42EE" w:rsidRDefault="002D42EE" w:rsidP="002D42EE">
      <w:pPr>
        <w:pStyle w:val="Heading3"/>
        <w:shd w:val="clear" w:color="auto" w:fill="FFFFFF"/>
        <w:spacing w:before="225" w:after="225"/>
        <w:rPr>
          <w:rFonts w:ascii="Segoe UI" w:hAnsi="Segoe UI" w:cs="Segoe UI"/>
          <w:b/>
          <w:bCs/>
          <w:color w:val="333333"/>
          <w:sz w:val="30"/>
          <w:szCs w:val="30"/>
        </w:rPr>
      </w:pPr>
      <w:bookmarkStart w:id="70" w:name="_Toc351952585"/>
      <w:r>
        <w:rPr>
          <w:rFonts w:ascii="Segoe UI" w:hAnsi="Segoe UI" w:cs="Segoe UI"/>
          <w:color w:val="333333"/>
          <w:sz w:val="30"/>
          <w:szCs w:val="30"/>
        </w:rPr>
        <w:t>Using the Trace Class</w:t>
      </w:r>
      <w:bookmarkEnd w:id="70"/>
    </w:p>
    <w:p w:rsidR="002D42EE" w:rsidRDefault="002D42EE" w:rsidP="002D42EE">
      <w:pPr>
        <w:rPr>
          <w:rFonts w:ascii="Times New Roman" w:hAnsi="Times New Roman"/>
          <w:sz w:val="24"/>
          <w:szCs w:val="24"/>
        </w:rPr>
      </w:pPr>
      <w:r>
        <w:rPr>
          <w:rFonts w:ascii="Segoe UI" w:hAnsi="Segoe UI" w:cs="Segoe UI"/>
          <w:color w:val="333333"/>
          <w:shd w:val="clear" w:color="auto" w:fill="FFFFFF"/>
        </w:rPr>
        <w:t>We can also use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Trace</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to produce messages that monitor the execution of an application.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Trace</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and</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Fonts w:ascii="Segoe UI" w:hAnsi="Segoe UI" w:cs="Segoe UI"/>
          <w:color w:val="333333"/>
          <w:shd w:val="clear" w:color="auto" w:fill="FFFFFF"/>
        </w:rPr>
        <w:t>classes share most of the same methods to produce output, including the following:</w:t>
      </w:r>
    </w:p>
    <w:p w:rsidR="002D42EE" w:rsidRDefault="002D42EE" w:rsidP="002A770C">
      <w:pPr>
        <w:numPr>
          <w:ilvl w:val="0"/>
          <w:numId w:val="50"/>
        </w:numPr>
        <w:shd w:val="clear" w:color="auto" w:fill="FFFFFF"/>
        <w:spacing w:before="0" w:after="0" w:line="240" w:lineRule="auto"/>
        <w:ind w:left="600"/>
        <w:rPr>
          <w:rFonts w:ascii="Segoe UI" w:hAnsi="Segoe UI" w:cs="Segoe UI"/>
          <w:color w:val="333333"/>
        </w:rPr>
      </w:pPr>
      <w:r>
        <w:rPr>
          <w:rStyle w:val="Strong"/>
          <w:rFonts w:ascii="Segoe UI" w:hAnsi="Segoe UI" w:cs="Segoe UI"/>
          <w:color w:val="333333"/>
        </w:rPr>
        <w:t>WriteLine</w:t>
      </w:r>
    </w:p>
    <w:p w:rsidR="002D42EE" w:rsidRDefault="002D42EE" w:rsidP="002A770C">
      <w:pPr>
        <w:numPr>
          <w:ilvl w:val="0"/>
          <w:numId w:val="50"/>
        </w:numPr>
        <w:shd w:val="clear" w:color="auto" w:fill="FFFFFF"/>
        <w:spacing w:before="0" w:after="0" w:line="240" w:lineRule="auto"/>
        <w:ind w:left="600"/>
        <w:rPr>
          <w:rFonts w:ascii="Segoe UI" w:hAnsi="Segoe UI" w:cs="Segoe UI"/>
          <w:color w:val="333333"/>
        </w:rPr>
      </w:pPr>
      <w:r>
        <w:rPr>
          <w:rStyle w:val="Strong"/>
          <w:rFonts w:ascii="Segoe UI" w:hAnsi="Segoe UI" w:cs="Segoe UI"/>
          <w:color w:val="333333"/>
        </w:rPr>
        <w:t>WriteLineIf</w:t>
      </w:r>
    </w:p>
    <w:p w:rsidR="002D42EE" w:rsidRDefault="002D42EE" w:rsidP="002A770C">
      <w:pPr>
        <w:numPr>
          <w:ilvl w:val="0"/>
          <w:numId w:val="50"/>
        </w:numPr>
        <w:shd w:val="clear" w:color="auto" w:fill="FFFFFF"/>
        <w:spacing w:before="0" w:after="0" w:line="240" w:lineRule="auto"/>
        <w:ind w:left="600"/>
        <w:rPr>
          <w:rFonts w:ascii="Segoe UI" w:hAnsi="Segoe UI" w:cs="Segoe UI"/>
          <w:color w:val="333333"/>
        </w:rPr>
      </w:pPr>
      <w:r>
        <w:rPr>
          <w:rStyle w:val="Strong"/>
          <w:rFonts w:ascii="Segoe UI" w:hAnsi="Segoe UI" w:cs="Segoe UI"/>
          <w:color w:val="333333"/>
        </w:rPr>
        <w:t>Indent</w:t>
      </w:r>
    </w:p>
    <w:p w:rsidR="002D42EE" w:rsidRDefault="002D42EE" w:rsidP="002A770C">
      <w:pPr>
        <w:numPr>
          <w:ilvl w:val="0"/>
          <w:numId w:val="50"/>
        </w:numPr>
        <w:shd w:val="clear" w:color="auto" w:fill="FFFFFF"/>
        <w:spacing w:before="0" w:after="0" w:line="240" w:lineRule="auto"/>
        <w:ind w:left="600"/>
        <w:rPr>
          <w:rFonts w:ascii="Segoe UI" w:hAnsi="Segoe UI" w:cs="Segoe UI"/>
          <w:color w:val="333333"/>
        </w:rPr>
      </w:pPr>
      <w:r>
        <w:rPr>
          <w:rStyle w:val="Strong"/>
          <w:rFonts w:ascii="Segoe UI" w:hAnsi="Segoe UI" w:cs="Segoe UI"/>
          <w:color w:val="333333"/>
        </w:rPr>
        <w:t>Unindent</w:t>
      </w:r>
    </w:p>
    <w:p w:rsidR="002D42EE" w:rsidRDefault="002D42EE" w:rsidP="002A770C">
      <w:pPr>
        <w:numPr>
          <w:ilvl w:val="0"/>
          <w:numId w:val="50"/>
        </w:numPr>
        <w:shd w:val="clear" w:color="auto" w:fill="FFFFFF"/>
        <w:spacing w:before="0" w:after="0" w:line="240" w:lineRule="auto"/>
        <w:ind w:left="600"/>
        <w:rPr>
          <w:rFonts w:ascii="Segoe UI" w:hAnsi="Segoe UI" w:cs="Segoe UI"/>
          <w:color w:val="333333"/>
        </w:rPr>
      </w:pPr>
      <w:r>
        <w:rPr>
          <w:rStyle w:val="Strong"/>
          <w:rFonts w:ascii="Segoe UI" w:hAnsi="Segoe UI" w:cs="Segoe UI"/>
          <w:color w:val="333333"/>
        </w:rPr>
        <w:t>Assert</w:t>
      </w:r>
    </w:p>
    <w:p w:rsidR="002D42EE" w:rsidRDefault="002D42EE" w:rsidP="002A770C">
      <w:pPr>
        <w:numPr>
          <w:ilvl w:val="0"/>
          <w:numId w:val="50"/>
        </w:numPr>
        <w:shd w:val="clear" w:color="auto" w:fill="FFFFFF"/>
        <w:spacing w:before="0" w:after="0" w:line="240" w:lineRule="auto"/>
        <w:ind w:left="600"/>
        <w:rPr>
          <w:rFonts w:ascii="Segoe UI" w:hAnsi="Segoe UI" w:cs="Segoe UI"/>
          <w:color w:val="333333"/>
        </w:rPr>
      </w:pPr>
      <w:r>
        <w:rPr>
          <w:rStyle w:val="Strong"/>
          <w:rFonts w:ascii="Segoe UI" w:hAnsi="Segoe UI" w:cs="Segoe UI"/>
          <w:color w:val="333333"/>
        </w:rPr>
        <w:t>Flush</w:t>
      </w:r>
    </w:p>
    <w:p w:rsidR="002D42EE" w:rsidRDefault="002D42EE" w:rsidP="002D42EE">
      <w:pPr>
        <w:rPr>
          <w:rFonts w:ascii="Times New Roman" w:hAnsi="Times New Roman"/>
          <w:sz w:val="24"/>
          <w:szCs w:val="24"/>
        </w:rPr>
      </w:pPr>
      <w:r>
        <w:rPr>
          <w:rFonts w:ascii="Segoe UI" w:hAnsi="Segoe UI" w:cs="Segoe UI"/>
          <w:color w:val="333333"/>
          <w:shd w:val="clear" w:color="auto" w:fill="FFFFFF"/>
        </w:rPr>
        <w:t>We can use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Trace</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and the</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classes separately or together in the same application. In a Debug Solution Configuration project, both</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Trace</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and</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output are active. The project generates output from both of these classes to all</w:t>
      </w:r>
      <w:r>
        <w:rPr>
          <w:rFonts w:ascii="Segoe UI" w:hAnsi="Segoe UI" w:cs="Segoe UI"/>
          <w:b/>
          <w:bCs/>
          <w:color w:val="333333"/>
          <w:shd w:val="clear" w:color="auto" w:fill="FFFFFF"/>
        </w:rPr>
        <w:t>Listener</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objects. However, a Release Solution Configuration project only generates output from a</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Trace</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The Release Solution Configuration project ignores any</w:t>
      </w:r>
      <w:r>
        <w:rPr>
          <w:rStyle w:val="apple-converted-space"/>
          <w:rFonts w:ascii="Segoe UI" w:hAnsi="Segoe UI" w:cs="Segoe UI"/>
          <w:color w:val="333333"/>
          <w:shd w:val="clear" w:color="auto" w:fill="FFFFFF"/>
        </w:rPr>
        <w:t> </w:t>
      </w:r>
      <w:r>
        <w:rPr>
          <w:rFonts w:ascii="Segoe UI" w:hAnsi="Segoe UI" w:cs="Segoe UI"/>
          <w:b/>
          <w:bCs/>
          <w:color w:val="333333"/>
          <w:shd w:val="clear" w:color="auto" w:fill="FFFFFF"/>
        </w:rPr>
        <w:t>Debug</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class method invocations.</w:t>
      </w: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Trace.WriteLine(</w:t>
      </w:r>
      <w:proofErr w:type="gramEnd"/>
      <w:r>
        <w:rPr>
          <w:rFonts w:ascii="Consolas" w:hAnsi="Consolas" w:cs="Consolas"/>
          <w:color w:val="333333"/>
        </w:rPr>
        <w:t>"Trace Information-Product Starting ");</w:t>
      </w: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Trace.Indent(</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Trace.WriteLine(</w:t>
      </w:r>
      <w:proofErr w:type="gramEnd"/>
      <w:r>
        <w:rPr>
          <w:rFonts w:ascii="Consolas" w:hAnsi="Consolas" w:cs="Consolas"/>
          <w:color w:val="333333"/>
        </w:rPr>
        <w:t>"The product name is "+sProdName);</w:t>
      </w: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Trace.WriteLine(</w:t>
      </w:r>
      <w:proofErr w:type="gramEnd"/>
      <w:r>
        <w:rPr>
          <w:rFonts w:ascii="Consolas" w:hAnsi="Consolas" w:cs="Consolas"/>
          <w:color w:val="333333"/>
        </w:rPr>
        <w:t>"The product name is"+sProdName,"Field" );</w:t>
      </w: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Trace.WriteLineIf(</w:t>
      </w:r>
      <w:proofErr w:type="gramEnd"/>
      <w:r>
        <w:rPr>
          <w:rFonts w:ascii="Consolas" w:hAnsi="Consolas" w:cs="Consolas"/>
          <w:color w:val="333333"/>
        </w:rPr>
        <w:t>iUnitQty &gt; 50, "This message WILL appear");</w:t>
      </w: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Trace.Assert(</w:t>
      </w:r>
      <w:proofErr w:type="gramEnd"/>
      <w:r>
        <w:rPr>
          <w:rFonts w:ascii="Consolas" w:hAnsi="Consolas" w:cs="Consolas"/>
          <w:color w:val="333333"/>
        </w:rPr>
        <w:t>dUnitCost &gt; 1, "Message will NOT appear");</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Trace.Unindent(</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Trace.WriteLine(</w:t>
      </w:r>
      <w:proofErr w:type="gramEnd"/>
      <w:r>
        <w:rPr>
          <w:rFonts w:ascii="Consolas" w:hAnsi="Consolas" w:cs="Consolas"/>
          <w:color w:val="333333"/>
        </w:rPr>
        <w:t>"Trace Information-Product Ending");</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Trace.Flush(</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proofErr w:type="gramStart"/>
      <w:r>
        <w:rPr>
          <w:rFonts w:ascii="Consolas" w:hAnsi="Consolas" w:cs="Consolas"/>
          <w:color w:val="333333"/>
        </w:rPr>
        <w:t>Console.ReadLine(</w:t>
      </w:r>
      <w:proofErr w:type="gramEnd"/>
      <w:r>
        <w:rPr>
          <w:rFonts w:ascii="Consolas" w:hAnsi="Consolas" w:cs="Consolas"/>
          <w:color w:val="333333"/>
        </w:rPr>
        <w:t>);</w:t>
      </w:r>
    </w:p>
    <w:p w:rsidR="002D42EE" w:rsidRDefault="002D42EE" w:rsidP="002D42EE">
      <w:pPr>
        <w:pStyle w:val="Heading3"/>
        <w:shd w:val="clear" w:color="auto" w:fill="FFFFFF"/>
        <w:spacing w:before="225" w:after="225"/>
        <w:rPr>
          <w:rFonts w:ascii="Segoe UI" w:hAnsi="Segoe UI" w:cs="Segoe UI"/>
          <w:b/>
          <w:bCs/>
          <w:color w:val="333333"/>
          <w:sz w:val="30"/>
          <w:szCs w:val="30"/>
        </w:rPr>
      </w:pPr>
      <w:bookmarkStart w:id="71" w:name="_Toc351952586"/>
      <w:r>
        <w:rPr>
          <w:rFonts w:ascii="Segoe UI" w:hAnsi="Segoe UI" w:cs="Segoe UI"/>
          <w:color w:val="333333"/>
          <w:sz w:val="30"/>
          <w:szCs w:val="30"/>
        </w:rPr>
        <w:t>Verify That It Works</w:t>
      </w:r>
      <w:bookmarkEnd w:id="71"/>
    </w:p>
    <w:p w:rsidR="002D42EE" w:rsidRDefault="002D42EE" w:rsidP="002A770C">
      <w:pPr>
        <w:numPr>
          <w:ilvl w:val="0"/>
          <w:numId w:val="51"/>
        </w:numPr>
        <w:shd w:val="clear" w:color="auto" w:fill="FFFFFF"/>
        <w:spacing w:before="0" w:after="0" w:line="240" w:lineRule="auto"/>
        <w:ind w:left="600"/>
        <w:rPr>
          <w:rFonts w:ascii="Segoe UI" w:hAnsi="Segoe UI" w:cs="Segoe UI"/>
          <w:color w:val="333333"/>
        </w:rPr>
      </w:pPr>
      <w:r>
        <w:rPr>
          <w:rFonts w:ascii="Segoe UI" w:hAnsi="Segoe UI" w:cs="Segoe UI"/>
          <w:color w:val="333333"/>
        </w:rPr>
        <w:t>Make sure that</w:t>
      </w:r>
      <w:r>
        <w:rPr>
          <w:rStyle w:val="apple-converted-space"/>
          <w:rFonts w:ascii="Segoe UI" w:hAnsi="Segoe UI" w:cs="Segoe UI"/>
          <w:color w:val="333333"/>
        </w:rPr>
        <w:t> </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is the current solution configuration.</w:t>
      </w:r>
    </w:p>
    <w:p w:rsidR="002D42EE" w:rsidRDefault="002D42EE" w:rsidP="002A770C">
      <w:pPr>
        <w:numPr>
          <w:ilvl w:val="0"/>
          <w:numId w:val="51"/>
        </w:numPr>
        <w:shd w:val="clear" w:color="auto" w:fill="FFFFFF"/>
        <w:spacing w:before="0" w:after="0" w:line="240" w:lineRule="auto"/>
        <w:ind w:left="600"/>
        <w:rPr>
          <w:rFonts w:ascii="Segoe UI" w:hAnsi="Segoe UI" w:cs="Segoe UI"/>
          <w:color w:val="333333"/>
        </w:rPr>
      </w:pPr>
      <w:r>
        <w:rPr>
          <w:rFonts w:ascii="Segoe UI" w:hAnsi="Segoe UI" w:cs="Segoe UI"/>
          <w:color w:val="333333"/>
        </w:rPr>
        <w:t>If the</w:t>
      </w:r>
      <w:r>
        <w:rPr>
          <w:rStyle w:val="apple-converted-space"/>
          <w:rFonts w:ascii="Segoe UI" w:hAnsi="Segoe UI" w:cs="Segoe UI"/>
          <w:color w:val="333333"/>
        </w:rPr>
        <w:t> </w:t>
      </w:r>
      <w:r>
        <w:rPr>
          <w:rStyle w:val="Strong"/>
          <w:rFonts w:ascii="Segoe UI" w:hAnsi="Segoe UI" w:cs="Segoe UI"/>
          <w:color w:val="333333"/>
        </w:rPr>
        <w:t>Solution Explorer</w:t>
      </w:r>
      <w:r>
        <w:rPr>
          <w:rStyle w:val="apple-converted-space"/>
          <w:rFonts w:ascii="Segoe UI" w:hAnsi="Segoe UI" w:cs="Segoe UI"/>
          <w:color w:val="333333"/>
        </w:rPr>
        <w:t> </w:t>
      </w:r>
      <w:r>
        <w:rPr>
          <w:rFonts w:ascii="Segoe UI" w:hAnsi="Segoe UI" w:cs="Segoe UI"/>
          <w:color w:val="333333"/>
        </w:rPr>
        <w:t>window is not visible, press the CTRL+ALT+L key combination to display this window.</w:t>
      </w:r>
    </w:p>
    <w:p w:rsidR="002D42EE" w:rsidRDefault="002D42EE" w:rsidP="002A770C">
      <w:pPr>
        <w:numPr>
          <w:ilvl w:val="0"/>
          <w:numId w:val="51"/>
        </w:numPr>
        <w:shd w:val="clear" w:color="auto" w:fill="FFFFFF"/>
        <w:spacing w:before="0" w:after="0" w:line="240" w:lineRule="auto"/>
        <w:ind w:left="600"/>
        <w:rPr>
          <w:rFonts w:ascii="Segoe UI" w:hAnsi="Segoe UI" w:cs="Segoe UI"/>
          <w:color w:val="333333"/>
        </w:rPr>
      </w:pPr>
      <w:r>
        <w:rPr>
          <w:rFonts w:ascii="Segoe UI" w:hAnsi="Segoe UI" w:cs="Segoe UI"/>
          <w:color w:val="333333"/>
        </w:rPr>
        <w:t>Right-click</w:t>
      </w:r>
      <w:r>
        <w:rPr>
          <w:rStyle w:val="apple-converted-space"/>
          <w:rFonts w:ascii="Segoe UI" w:hAnsi="Segoe UI" w:cs="Segoe UI"/>
          <w:color w:val="333333"/>
        </w:rPr>
        <w:t> </w:t>
      </w:r>
      <w:proofErr w:type="gramStart"/>
      <w:r>
        <w:rPr>
          <w:rStyle w:val="Strong"/>
          <w:rFonts w:ascii="Segoe UI" w:hAnsi="Segoe UI" w:cs="Segoe UI"/>
          <w:color w:val="333333"/>
        </w:rPr>
        <w:t>conInfo</w:t>
      </w:r>
      <w:r>
        <w:rPr>
          <w:rFonts w:ascii="Segoe UI" w:hAnsi="Segoe UI" w:cs="Segoe UI"/>
          <w:color w:val="333333"/>
        </w:rPr>
        <w:t>,</w:t>
      </w:r>
      <w:proofErr w:type="gramEnd"/>
      <w:r>
        <w:rPr>
          <w:rFonts w:ascii="Segoe UI" w:hAnsi="Segoe UI" w:cs="Segoe UI"/>
          <w:color w:val="333333"/>
        </w:rPr>
        <w:t xml:space="preserve"> and then click</w:t>
      </w:r>
      <w:r>
        <w:rPr>
          <w:rStyle w:val="apple-converted-space"/>
          <w:rFonts w:ascii="Segoe UI" w:hAnsi="Segoe UI" w:cs="Segoe UI"/>
          <w:color w:val="333333"/>
        </w:rPr>
        <w:t> </w:t>
      </w:r>
      <w:r>
        <w:rPr>
          <w:rStyle w:val="Strong"/>
          <w:rFonts w:ascii="Segoe UI" w:hAnsi="Segoe UI" w:cs="Segoe UI"/>
          <w:color w:val="333333"/>
        </w:rPr>
        <w:t>Properties</w:t>
      </w:r>
      <w:r>
        <w:rPr>
          <w:rFonts w:ascii="Segoe UI" w:hAnsi="Segoe UI" w:cs="Segoe UI"/>
          <w:color w:val="333333"/>
        </w:rPr>
        <w:t>.</w:t>
      </w:r>
    </w:p>
    <w:p w:rsidR="002D42EE" w:rsidRDefault="002D42EE" w:rsidP="002A770C">
      <w:pPr>
        <w:numPr>
          <w:ilvl w:val="0"/>
          <w:numId w:val="51"/>
        </w:numPr>
        <w:shd w:val="clear" w:color="auto" w:fill="FFFFFF"/>
        <w:spacing w:before="0" w:after="0" w:line="240" w:lineRule="auto"/>
        <w:ind w:left="600"/>
        <w:rPr>
          <w:rFonts w:ascii="Segoe UI" w:hAnsi="Segoe UI" w:cs="Segoe UI"/>
          <w:color w:val="333333"/>
        </w:rPr>
      </w:pPr>
      <w:r>
        <w:rPr>
          <w:rFonts w:ascii="Segoe UI" w:hAnsi="Segoe UI" w:cs="Segoe UI"/>
          <w:color w:val="333333"/>
        </w:rPr>
        <w:lastRenderedPageBreak/>
        <w:t>In the left pane of the conInfo property page, under the</w:t>
      </w:r>
      <w:r>
        <w:rPr>
          <w:rStyle w:val="apple-converted-space"/>
          <w:rFonts w:ascii="Segoe UI" w:hAnsi="Segoe UI" w:cs="Segoe UI"/>
          <w:color w:val="333333"/>
        </w:rPr>
        <w:t> </w:t>
      </w:r>
      <w:r>
        <w:rPr>
          <w:rStyle w:val="Strong"/>
          <w:rFonts w:ascii="Segoe UI" w:hAnsi="Segoe UI" w:cs="Segoe UI"/>
          <w:color w:val="333333"/>
        </w:rPr>
        <w:t>Configuration</w:t>
      </w:r>
      <w:r>
        <w:rPr>
          <w:rStyle w:val="apple-converted-space"/>
          <w:rFonts w:ascii="Segoe UI" w:hAnsi="Segoe UI" w:cs="Segoe UI"/>
          <w:color w:val="333333"/>
        </w:rPr>
        <w:t> </w:t>
      </w:r>
      <w:r>
        <w:rPr>
          <w:rFonts w:ascii="Segoe UI" w:hAnsi="Segoe UI" w:cs="Segoe UI"/>
          <w:color w:val="333333"/>
        </w:rPr>
        <w:t>folder, make sure that the arrow points to</w:t>
      </w:r>
      <w:r>
        <w:rPr>
          <w:rStyle w:val="Strong"/>
          <w:rFonts w:ascii="Segoe UI" w:hAnsi="Segoe UI" w:cs="Segoe UI"/>
          <w:color w:val="333333"/>
        </w:rPr>
        <w:t>Debugging</w:t>
      </w:r>
      <w:r>
        <w:rPr>
          <w:rFonts w:ascii="Segoe UI" w:hAnsi="Segoe UI" w:cs="Segoe UI"/>
          <w:color w:val="333333"/>
        </w:rPr>
        <w:t>.</w:t>
      </w:r>
      <w:r>
        <w:rPr>
          <w:rFonts w:ascii="Segoe UI" w:hAnsi="Segoe UI" w:cs="Segoe UI"/>
          <w:color w:val="333333"/>
        </w:rPr>
        <w:br/>
      </w:r>
      <w:r>
        <w:rPr>
          <w:rFonts w:ascii="Segoe UI" w:hAnsi="Segoe UI" w:cs="Segoe UI"/>
          <w:color w:val="333333"/>
        </w:rPr>
        <w:br/>
      </w:r>
      <w:r>
        <w:rPr>
          <w:rFonts w:ascii="Segoe UI" w:hAnsi="Segoe UI" w:cs="Segoe UI"/>
          <w:b/>
          <w:bCs/>
          <w:color w:val="333333"/>
        </w:rPr>
        <w:t>Note</w:t>
      </w:r>
      <w:r>
        <w:rPr>
          <w:rStyle w:val="apple-converted-space"/>
          <w:rFonts w:ascii="Segoe UI" w:hAnsi="Segoe UI" w:cs="Segoe UI"/>
          <w:color w:val="333333"/>
        </w:rPr>
        <w:t> </w:t>
      </w:r>
      <w:r>
        <w:rPr>
          <w:rFonts w:ascii="Segoe UI" w:hAnsi="Segoe UI" w:cs="Segoe UI"/>
          <w:color w:val="333333"/>
        </w:rPr>
        <w:t xml:space="preserve">In Visual C# 2005 and in Visual </w:t>
      </w:r>
      <w:proofErr w:type="gramStart"/>
      <w:r>
        <w:rPr>
          <w:rFonts w:ascii="Segoe UI" w:hAnsi="Segoe UI" w:cs="Segoe UI"/>
          <w:color w:val="333333"/>
        </w:rPr>
        <w:t>C# 2005 Express Edition</w:t>
      </w:r>
      <w:proofErr w:type="gramEnd"/>
      <w:r>
        <w:rPr>
          <w:rFonts w:ascii="Segoe UI" w:hAnsi="Segoe UI" w:cs="Segoe UI"/>
          <w:color w:val="333333"/>
        </w:rPr>
        <w:t>, click</w:t>
      </w:r>
      <w:r>
        <w:rPr>
          <w:rStyle w:val="apple-converted-space"/>
          <w:rFonts w:ascii="Segoe UI" w:hAnsi="Segoe UI" w:cs="Segoe UI"/>
          <w:color w:val="333333"/>
        </w:rPr>
        <w:t> </w:t>
      </w:r>
      <w:r>
        <w:rPr>
          <w:rStyle w:val="Strong"/>
          <w:rFonts w:ascii="Segoe UI" w:hAnsi="Segoe UI" w:cs="Segoe UI"/>
          <w:color w:val="333333"/>
        </w:rPr>
        <w:t>Debug</w:t>
      </w:r>
      <w:r>
        <w:rPr>
          <w:rStyle w:val="apple-converted-space"/>
          <w:rFonts w:ascii="Segoe UI" w:hAnsi="Segoe UI" w:cs="Segoe UI"/>
          <w:color w:val="333333"/>
        </w:rPr>
        <w:t> </w:t>
      </w:r>
      <w:r>
        <w:rPr>
          <w:rFonts w:ascii="Segoe UI" w:hAnsi="Segoe UI" w:cs="Segoe UI"/>
          <w:color w:val="333333"/>
        </w:rPr>
        <w:t>in the</w:t>
      </w:r>
      <w:r>
        <w:rPr>
          <w:rStyle w:val="apple-converted-space"/>
          <w:rFonts w:ascii="Segoe UI" w:hAnsi="Segoe UI" w:cs="Segoe UI"/>
          <w:color w:val="333333"/>
        </w:rPr>
        <w:t> </w:t>
      </w:r>
      <w:r>
        <w:rPr>
          <w:rStyle w:val="Strong"/>
          <w:rFonts w:ascii="Segoe UI" w:hAnsi="Segoe UI" w:cs="Segoe UI"/>
          <w:color w:val="333333"/>
        </w:rPr>
        <w:t>conInfo</w:t>
      </w:r>
      <w:r>
        <w:rPr>
          <w:rStyle w:val="apple-converted-space"/>
          <w:rFonts w:ascii="Segoe UI" w:hAnsi="Segoe UI" w:cs="Segoe UI"/>
          <w:color w:val="333333"/>
        </w:rPr>
        <w:t> </w:t>
      </w:r>
      <w:r>
        <w:rPr>
          <w:rFonts w:ascii="Segoe UI" w:hAnsi="Segoe UI" w:cs="Segoe UI"/>
          <w:color w:val="333333"/>
        </w:rPr>
        <w:t>page.</w:t>
      </w:r>
    </w:p>
    <w:p w:rsidR="002D42EE" w:rsidRDefault="002D42EE" w:rsidP="002A770C">
      <w:pPr>
        <w:numPr>
          <w:ilvl w:val="0"/>
          <w:numId w:val="51"/>
        </w:numPr>
        <w:shd w:val="clear" w:color="auto" w:fill="FFFFFF"/>
        <w:spacing w:before="0" w:after="0" w:line="240" w:lineRule="auto"/>
        <w:ind w:left="600"/>
        <w:rPr>
          <w:rFonts w:ascii="Segoe UI" w:hAnsi="Segoe UI" w:cs="Segoe UI"/>
          <w:color w:val="333333"/>
        </w:rPr>
      </w:pPr>
      <w:r>
        <w:rPr>
          <w:rFonts w:ascii="Segoe UI" w:hAnsi="Segoe UI" w:cs="Segoe UI"/>
          <w:color w:val="333333"/>
        </w:rPr>
        <w:t>Above the</w:t>
      </w:r>
      <w:r>
        <w:rPr>
          <w:rStyle w:val="apple-converted-space"/>
          <w:rFonts w:ascii="Segoe UI" w:hAnsi="Segoe UI" w:cs="Segoe UI"/>
          <w:color w:val="333333"/>
        </w:rPr>
        <w:t> </w:t>
      </w:r>
      <w:r>
        <w:rPr>
          <w:rStyle w:val="Strong"/>
          <w:rFonts w:ascii="Segoe UI" w:hAnsi="Segoe UI" w:cs="Segoe UI"/>
          <w:color w:val="333333"/>
        </w:rPr>
        <w:t>Configuration</w:t>
      </w:r>
      <w:r>
        <w:rPr>
          <w:rStyle w:val="apple-converted-space"/>
          <w:rFonts w:ascii="Segoe UI" w:hAnsi="Segoe UI" w:cs="Segoe UI"/>
          <w:color w:val="333333"/>
        </w:rPr>
        <w:t> </w:t>
      </w:r>
      <w:r>
        <w:rPr>
          <w:rFonts w:ascii="Segoe UI" w:hAnsi="Segoe UI" w:cs="Segoe UI"/>
          <w:color w:val="333333"/>
        </w:rPr>
        <w:t>folder, in the</w:t>
      </w:r>
      <w:r>
        <w:rPr>
          <w:rStyle w:val="apple-converted-space"/>
          <w:rFonts w:ascii="Segoe UI" w:hAnsi="Segoe UI" w:cs="Segoe UI"/>
          <w:color w:val="333333"/>
        </w:rPr>
        <w:t> </w:t>
      </w:r>
      <w:r>
        <w:rPr>
          <w:rStyle w:val="Strong"/>
          <w:rFonts w:ascii="Segoe UI" w:hAnsi="Segoe UI" w:cs="Segoe UI"/>
          <w:color w:val="333333"/>
        </w:rPr>
        <w:t>Configuration</w:t>
      </w:r>
      <w:r>
        <w:rPr>
          <w:rStyle w:val="apple-converted-space"/>
          <w:rFonts w:ascii="Segoe UI" w:hAnsi="Segoe UI" w:cs="Segoe UI"/>
          <w:color w:val="333333"/>
        </w:rPr>
        <w:t> </w:t>
      </w:r>
      <w:r>
        <w:rPr>
          <w:rFonts w:ascii="Segoe UI" w:hAnsi="Segoe UI" w:cs="Segoe UI"/>
          <w:color w:val="333333"/>
        </w:rPr>
        <w:t>drop-down list box, click</w:t>
      </w:r>
      <w:r>
        <w:rPr>
          <w:rStyle w:val="apple-converted-space"/>
          <w:rFonts w:ascii="Segoe UI" w:hAnsi="Segoe UI" w:cs="Segoe UI"/>
          <w:color w:val="333333"/>
        </w:rPr>
        <w:t> </w:t>
      </w:r>
      <w:r>
        <w:rPr>
          <w:rStyle w:val="Strong"/>
          <w:rFonts w:ascii="Segoe UI" w:hAnsi="Segoe UI" w:cs="Segoe UI"/>
          <w:color w:val="333333"/>
        </w:rPr>
        <w:t>Active (Debug)</w:t>
      </w:r>
      <w:r>
        <w:rPr>
          <w:rStyle w:val="apple-converted-space"/>
          <w:rFonts w:ascii="Segoe UI" w:hAnsi="Segoe UI" w:cs="Segoe UI"/>
          <w:color w:val="333333"/>
        </w:rPr>
        <w:t> </w:t>
      </w:r>
      <w:r>
        <w:rPr>
          <w:rFonts w:ascii="Segoe UI" w:hAnsi="Segoe UI" w:cs="Segoe UI"/>
          <w:color w:val="333333"/>
        </w:rPr>
        <w:t>or</w:t>
      </w:r>
      <w:r>
        <w:rPr>
          <w:rStyle w:val="apple-converted-space"/>
          <w:rFonts w:ascii="Segoe UI" w:hAnsi="Segoe UI" w:cs="Segoe UI"/>
          <w:color w:val="333333"/>
        </w:rPr>
        <w:t> </w:t>
      </w:r>
      <w:r>
        <w:rPr>
          <w:rStyle w:val="Strong"/>
          <w:rFonts w:ascii="Segoe UI" w:hAnsi="Segoe UI" w:cs="Segoe UI"/>
          <w:color w:val="333333"/>
        </w:rPr>
        <w:t>Debug</w:t>
      </w:r>
      <w:r>
        <w:rPr>
          <w:rFonts w:ascii="Segoe UI" w:hAnsi="Segoe UI" w:cs="Segoe UI"/>
          <w:color w:val="333333"/>
        </w:rPr>
        <w:t>, and then click</w:t>
      </w:r>
      <w:r>
        <w:rPr>
          <w:rStyle w:val="apple-converted-space"/>
          <w:rFonts w:ascii="Segoe UI" w:hAnsi="Segoe UI" w:cs="Segoe UI"/>
          <w:color w:val="333333"/>
        </w:rPr>
        <w:t> </w:t>
      </w:r>
      <w:r>
        <w:rPr>
          <w:rStyle w:val="Strong"/>
          <w:rFonts w:ascii="Segoe UI" w:hAnsi="Segoe UI" w:cs="Segoe UI"/>
          <w:color w:val="333333"/>
        </w:rPr>
        <w:t>OK</w:t>
      </w:r>
      <w:r>
        <w:rPr>
          <w:rFonts w:ascii="Segoe UI" w:hAnsi="Segoe UI" w:cs="Segoe UI"/>
          <w:color w:val="333333"/>
        </w:rPr>
        <w:t>. In Visual C# 2005 and in Visual C# 2005 Express Edition, click</w:t>
      </w:r>
      <w:r>
        <w:rPr>
          <w:rStyle w:val="apple-converted-space"/>
          <w:rFonts w:ascii="Segoe UI" w:hAnsi="Segoe UI" w:cs="Segoe UI"/>
          <w:color w:val="333333"/>
        </w:rPr>
        <w:t> </w:t>
      </w:r>
      <w:r>
        <w:rPr>
          <w:rStyle w:val="Strong"/>
          <w:rFonts w:ascii="Segoe UI" w:hAnsi="Segoe UI" w:cs="Segoe UI"/>
          <w:color w:val="333333"/>
        </w:rPr>
        <w:t>Active (Debug)</w:t>
      </w:r>
      <w:r>
        <w:rPr>
          <w:rStyle w:val="apple-converted-space"/>
          <w:rFonts w:ascii="Segoe UI" w:hAnsi="Segoe UI" w:cs="Segoe UI"/>
          <w:color w:val="333333"/>
        </w:rPr>
        <w:t> </w:t>
      </w:r>
      <w:r>
        <w:rPr>
          <w:rFonts w:ascii="Segoe UI" w:hAnsi="Segoe UI" w:cs="Segoe UI"/>
          <w:color w:val="333333"/>
        </w:rPr>
        <w:t>or</w:t>
      </w:r>
      <w:r>
        <w:rPr>
          <w:rStyle w:val="apple-converted-space"/>
          <w:rFonts w:ascii="Segoe UI" w:hAnsi="Segoe UI" w:cs="Segoe UI"/>
          <w:color w:val="333333"/>
        </w:rPr>
        <w:t> </w:t>
      </w:r>
      <w:r>
        <w:rPr>
          <w:rStyle w:val="Strong"/>
          <w:rFonts w:ascii="Segoe UI" w:hAnsi="Segoe UI" w:cs="Segoe UI"/>
          <w:color w:val="333333"/>
        </w:rPr>
        <w:t>Debug</w:t>
      </w:r>
      <w:r>
        <w:rPr>
          <w:rStyle w:val="apple-converted-space"/>
          <w:rFonts w:ascii="Segoe UI" w:hAnsi="Segoe UI" w:cs="Segoe UI"/>
          <w:color w:val="333333"/>
        </w:rPr>
        <w:t> </w:t>
      </w:r>
      <w:r>
        <w:rPr>
          <w:rFonts w:ascii="Segoe UI" w:hAnsi="Segoe UI" w:cs="Segoe UI"/>
          <w:color w:val="333333"/>
        </w:rPr>
        <w:t>in the</w:t>
      </w:r>
      <w:r>
        <w:rPr>
          <w:rStyle w:val="apple-converted-space"/>
          <w:rFonts w:ascii="Segoe UI" w:hAnsi="Segoe UI" w:cs="Segoe UI"/>
          <w:color w:val="333333"/>
        </w:rPr>
        <w:t> </w:t>
      </w:r>
      <w:r>
        <w:rPr>
          <w:rStyle w:val="Strong"/>
          <w:rFonts w:ascii="Segoe UI" w:hAnsi="Segoe UI" w:cs="Segoe UI"/>
          <w:color w:val="333333"/>
        </w:rPr>
        <w:t>Configuration</w:t>
      </w:r>
      <w:r>
        <w:rPr>
          <w:rFonts w:ascii="Segoe UI" w:hAnsi="Segoe UI" w:cs="Segoe UI"/>
          <w:color w:val="333333"/>
        </w:rPr>
        <w:t>drop-down list box in the</w:t>
      </w:r>
      <w:r>
        <w:rPr>
          <w:rStyle w:val="apple-converted-space"/>
          <w:rFonts w:ascii="Segoe UI" w:hAnsi="Segoe UI" w:cs="Segoe UI"/>
          <w:color w:val="333333"/>
        </w:rPr>
        <w:t> </w:t>
      </w:r>
      <w:r>
        <w:rPr>
          <w:rStyle w:val="Strong"/>
          <w:rFonts w:ascii="Segoe UI" w:hAnsi="Segoe UI" w:cs="Segoe UI"/>
          <w:color w:val="333333"/>
        </w:rPr>
        <w:t>Debug</w:t>
      </w:r>
      <w:r>
        <w:rPr>
          <w:rStyle w:val="apple-converted-space"/>
          <w:rFonts w:ascii="Segoe UI" w:hAnsi="Segoe UI" w:cs="Segoe UI"/>
          <w:color w:val="333333"/>
        </w:rPr>
        <w:t> </w:t>
      </w:r>
      <w:r>
        <w:rPr>
          <w:rFonts w:ascii="Segoe UI" w:hAnsi="Segoe UI" w:cs="Segoe UI"/>
          <w:color w:val="333333"/>
        </w:rPr>
        <w:t>page, and then click</w:t>
      </w:r>
      <w:r>
        <w:rPr>
          <w:rStyle w:val="apple-converted-space"/>
          <w:rFonts w:ascii="Segoe UI" w:hAnsi="Segoe UI" w:cs="Segoe UI"/>
          <w:color w:val="333333"/>
        </w:rPr>
        <w:t> </w:t>
      </w:r>
      <w:r>
        <w:rPr>
          <w:rStyle w:val="Strong"/>
          <w:rFonts w:ascii="Segoe UI" w:hAnsi="Segoe UI" w:cs="Segoe UI"/>
          <w:color w:val="333333"/>
        </w:rPr>
        <w:t>Save</w:t>
      </w:r>
      <w:r>
        <w:rPr>
          <w:rStyle w:val="apple-converted-space"/>
          <w:rFonts w:ascii="Segoe UI" w:hAnsi="Segoe UI" w:cs="Segoe UI"/>
          <w:color w:val="333333"/>
        </w:rPr>
        <w:t> </w:t>
      </w:r>
      <w:r>
        <w:rPr>
          <w:rFonts w:ascii="Segoe UI" w:hAnsi="Segoe UI" w:cs="Segoe UI"/>
          <w:color w:val="333333"/>
        </w:rPr>
        <w:t>on the</w:t>
      </w:r>
      <w:r>
        <w:rPr>
          <w:rStyle w:val="apple-converted-space"/>
          <w:rFonts w:ascii="Segoe UI" w:hAnsi="Segoe UI" w:cs="Segoe UI"/>
          <w:color w:val="333333"/>
        </w:rPr>
        <w:t> </w:t>
      </w:r>
      <w:r>
        <w:rPr>
          <w:rStyle w:val="Strong"/>
          <w:rFonts w:ascii="Segoe UI" w:hAnsi="Segoe UI" w:cs="Segoe UI"/>
          <w:color w:val="333333"/>
        </w:rPr>
        <w:t>File</w:t>
      </w:r>
      <w:r>
        <w:rPr>
          <w:rStyle w:val="apple-converted-space"/>
          <w:rFonts w:ascii="Segoe UI" w:hAnsi="Segoe UI" w:cs="Segoe UI"/>
          <w:color w:val="333333"/>
        </w:rPr>
        <w:t> </w:t>
      </w:r>
      <w:r>
        <w:rPr>
          <w:rFonts w:ascii="Segoe UI" w:hAnsi="Segoe UI" w:cs="Segoe UI"/>
          <w:color w:val="333333"/>
        </w:rPr>
        <w:t>menu.</w:t>
      </w:r>
    </w:p>
    <w:p w:rsidR="002D42EE" w:rsidRDefault="002D42EE" w:rsidP="002A770C">
      <w:pPr>
        <w:numPr>
          <w:ilvl w:val="0"/>
          <w:numId w:val="51"/>
        </w:numPr>
        <w:shd w:val="clear" w:color="auto" w:fill="FFFFFF"/>
        <w:spacing w:before="0" w:after="0" w:line="240" w:lineRule="auto"/>
        <w:ind w:left="600"/>
        <w:rPr>
          <w:rFonts w:ascii="Segoe UI" w:hAnsi="Segoe UI" w:cs="Segoe UI"/>
          <w:color w:val="333333"/>
        </w:rPr>
      </w:pPr>
      <w:r>
        <w:rPr>
          <w:rFonts w:ascii="Segoe UI" w:hAnsi="Segoe UI" w:cs="Segoe UI"/>
          <w:color w:val="333333"/>
        </w:rPr>
        <w:t>Press CTRL+ALT+O to display the Output window.</w:t>
      </w:r>
    </w:p>
    <w:p w:rsidR="002D42EE" w:rsidRDefault="002D42EE" w:rsidP="002A770C">
      <w:pPr>
        <w:numPr>
          <w:ilvl w:val="0"/>
          <w:numId w:val="51"/>
        </w:numPr>
        <w:shd w:val="clear" w:color="auto" w:fill="FFFFFF"/>
        <w:spacing w:before="0" w:after="0" w:line="240" w:lineRule="auto"/>
        <w:ind w:left="600"/>
        <w:rPr>
          <w:rFonts w:ascii="Segoe UI" w:hAnsi="Segoe UI" w:cs="Segoe UI"/>
          <w:color w:val="333333"/>
        </w:rPr>
      </w:pPr>
      <w:r>
        <w:rPr>
          <w:rFonts w:ascii="Segoe UI" w:hAnsi="Segoe UI" w:cs="Segoe UI"/>
          <w:color w:val="333333"/>
        </w:rPr>
        <w:t>Press the F5 key to run the code. When the</w:t>
      </w:r>
      <w:r>
        <w:rPr>
          <w:rStyle w:val="apple-converted-space"/>
          <w:rFonts w:ascii="Segoe UI" w:hAnsi="Segoe UI" w:cs="Segoe UI"/>
          <w:color w:val="333333"/>
        </w:rPr>
        <w:t> </w:t>
      </w:r>
      <w:r>
        <w:rPr>
          <w:rStyle w:val="Strong"/>
          <w:rFonts w:ascii="Segoe UI" w:hAnsi="Segoe UI" w:cs="Segoe UI"/>
          <w:color w:val="333333"/>
        </w:rPr>
        <w:t>Assertion Failed</w:t>
      </w:r>
      <w:r>
        <w:rPr>
          <w:rStyle w:val="apple-converted-space"/>
          <w:rFonts w:ascii="Segoe UI" w:hAnsi="Segoe UI" w:cs="Segoe UI"/>
          <w:color w:val="333333"/>
        </w:rPr>
        <w:t> </w:t>
      </w:r>
      <w:r>
        <w:rPr>
          <w:rFonts w:ascii="Segoe UI" w:hAnsi="Segoe UI" w:cs="Segoe UI"/>
          <w:color w:val="333333"/>
        </w:rPr>
        <w:t>dialog box appears, click</w:t>
      </w:r>
      <w:r>
        <w:rPr>
          <w:rStyle w:val="apple-converted-space"/>
          <w:rFonts w:ascii="Segoe UI" w:hAnsi="Segoe UI" w:cs="Segoe UI"/>
          <w:color w:val="333333"/>
        </w:rPr>
        <w:t> </w:t>
      </w:r>
      <w:r>
        <w:rPr>
          <w:rStyle w:val="Strong"/>
          <w:rFonts w:ascii="Segoe UI" w:hAnsi="Segoe UI" w:cs="Segoe UI"/>
          <w:color w:val="333333"/>
        </w:rPr>
        <w:t>Ignore</w:t>
      </w:r>
      <w:r>
        <w:rPr>
          <w:rFonts w:ascii="Segoe UI" w:hAnsi="Segoe UI" w:cs="Segoe UI"/>
          <w:color w:val="333333"/>
        </w:rPr>
        <w:t>.</w:t>
      </w:r>
    </w:p>
    <w:p w:rsidR="002D42EE" w:rsidRDefault="002D42EE" w:rsidP="002A770C">
      <w:pPr>
        <w:numPr>
          <w:ilvl w:val="0"/>
          <w:numId w:val="51"/>
        </w:numPr>
        <w:shd w:val="clear" w:color="auto" w:fill="FFFFFF"/>
        <w:spacing w:before="0" w:after="0" w:line="240" w:lineRule="auto"/>
        <w:ind w:left="600"/>
        <w:rPr>
          <w:rFonts w:ascii="Segoe UI" w:hAnsi="Segoe UI" w:cs="Segoe UI"/>
          <w:color w:val="333333"/>
        </w:rPr>
      </w:pPr>
      <w:r>
        <w:rPr>
          <w:rFonts w:ascii="Segoe UI" w:hAnsi="Segoe UI" w:cs="Segoe UI"/>
          <w:color w:val="333333"/>
        </w:rPr>
        <w:t>In the Console window, press ENTER. The program should finish, and the Output window should display the output that resembles the following</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Debug Information-Product Starting </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product name is Widget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available units on hand are100</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per unit cost is 1.03</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System.Xml.XmlDocument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Field: The product name is Widget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Field: The units on hand are100</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Field: The per unit cost is1.03</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Calc: Total Cost is  103</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This message WILL appear</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 DEBUG ASSERTION FAILED ----</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Assert Short Message ----</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Message will appear since dUnitcost  &lt; 1 is false</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Assert Long Message ----</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at Class1.Main(String[] args)  &lt;%Path%&gt;\class1.cs(34)</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product name is Widget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available units on hand are100</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per unit cost is 1.03</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Debug Information-Product Ending</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Trace Information-Product Starting </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product name is Widget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Field: The product name isWidget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This message WILL appear</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Trace Information-Product Ending</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w:t>
      </w:r>
    </w:p>
    <w:p w:rsidR="002D42EE" w:rsidRDefault="002D42EE" w:rsidP="002A770C">
      <w:pPr>
        <w:numPr>
          <w:ilvl w:val="0"/>
          <w:numId w:val="51"/>
        </w:numPr>
        <w:shd w:val="clear" w:color="auto" w:fill="FFFFFF"/>
        <w:spacing w:before="0" w:after="0" w:line="240" w:lineRule="auto"/>
        <w:ind w:left="600"/>
        <w:rPr>
          <w:rFonts w:ascii="Segoe UI" w:hAnsi="Segoe UI" w:cs="Segoe UI"/>
          <w:color w:val="333333"/>
        </w:rPr>
      </w:pPr>
      <w:r>
        <w:rPr>
          <w:rFonts w:ascii="Segoe UI" w:hAnsi="Segoe UI" w:cs="Segoe UI"/>
          <w:color w:val="333333"/>
        </w:rPr>
        <w:t>The Console window and the Output.txt file should display the following output: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The product name is Widget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available units on hand are 100</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per unit cost is 1.03</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Debug Information-Product Ending</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Trace Information-Product Starting </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The product name is Widget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Field: The product name is Widget</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This message WILL appear</w:t>
      </w:r>
    </w:p>
    <w:p w:rsidR="002D42EE" w:rsidRDefault="002D42EE" w:rsidP="002A770C">
      <w:pPr>
        <w:pStyle w:val="HTMLPreformatted"/>
        <w:numPr>
          <w:ilvl w:val="0"/>
          <w:numId w:val="51"/>
        </w:numPr>
        <w:shd w:val="clear" w:color="auto" w:fill="F5F5F5"/>
        <w:tabs>
          <w:tab w:val="clear" w:pos="720"/>
        </w:tabs>
        <w:ind w:left="600"/>
        <w:rPr>
          <w:rFonts w:ascii="Consolas" w:hAnsi="Consolas" w:cs="Consolas"/>
          <w:color w:val="333333"/>
        </w:rPr>
      </w:pPr>
      <w:r>
        <w:rPr>
          <w:rFonts w:ascii="Consolas" w:hAnsi="Consolas" w:cs="Consolas"/>
          <w:color w:val="333333"/>
        </w:rPr>
        <w:t>Trace Information-Product Ending</w:t>
      </w:r>
      <w:r>
        <w:rPr>
          <w:rFonts w:ascii="Consolas" w:hAnsi="Consolas" w:cs="Consolas"/>
          <w:color w:val="333333"/>
        </w:rPr>
        <w:tab/>
      </w:r>
      <w:r>
        <w:rPr>
          <w:rFonts w:ascii="Consolas" w:hAnsi="Consolas" w:cs="Consolas"/>
          <w:color w:val="333333"/>
        </w:rPr>
        <w:tab/>
      </w:r>
      <w:r>
        <w:rPr>
          <w:rFonts w:ascii="Consolas" w:hAnsi="Consolas" w:cs="Consolas"/>
          <w:color w:val="333333"/>
        </w:rPr>
        <w:tab/>
      </w:r>
    </w:p>
    <w:p w:rsidR="002D42EE" w:rsidRDefault="002D42EE" w:rsidP="002D42EE">
      <w:pPr>
        <w:rPr>
          <w:rFonts w:ascii="Times New Roman" w:hAnsi="Times New Roman"/>
          <w:sz w:val="24"/>
          <w:szCs w:val="24"/>
        </w:rPr>
      </w:pPr>
      <w:r>
        <w:rPr>
          <w:rFonts w:ascii="Segoe UI" w:hAnsi="Segoe UI" w:cs="Segoe UI"/>
          <w:b/>
          <w:bCs/>
          <w:color w:val="333333"/>
          <w:shd w:val="clear" w:color="auto" w:fill="FFFFFF"/>
        </w:rPr>
        <w:t>Note</w:t>
      </w:r>
      <w:r>
        <w:rPr>
          <w:rStyle w:val="apple-converted-space"/>
          <w:rFonts w:ascii="Segoe UI" w:hAnsi="Segoe UI" w:cs="Segoe UI"/>
          <w:color w:val="333333"/>
          <w:shd w:val="clear" w:color="auto" w:fill="FFFFFF"/>
        </w:rPr>
        <w:t> </w:t>
      </w:r>
      <w:r>
        <w:rPr>
          <w:rFonts w:ascii="Segoe UI" w:hAnsi="Segoe UI" w:cs="Segoe UI"/>
          <w:color w:val="333333"/>
          <w:shd w:val="clear" w:color="auto" w:fill="FFFFFF"/>
        </w:rPr>
        <w:t xml:space="preserve">The Output.txt file is located in the same directory as the conInfo executable (conInfo.exe). Typically, this is the \bin folder where the project source is stored. By default, this is C:\Documents and </w:t>
      </w:r>
      <w:r>
        <w:rPr>
          <w:rFonts w:ascii="Segoe UI" w:hAnsi="Segoe UI" w:cs="Segoe UI"/>
          <w:color w:val="333333"/>
          <w:shd w:val="clear" w:color="auto" w:fill="FFFFFF"/>
        </w:rPr>
        <w:lastRenderedPageBreak/>
        <w:t>Settings\</w:t>
      </w:r>
      <w:r>
        <w:rPr>
          <w:rStyle w:val="HTMLVariable"/>
          <w:rFonts w:ascii="Segoe UI" w:hAnsi="Segoe UI" w:cs="Segoe UI"/>
          <w:color w:val="333333"/>
          <w:shd w:val="clear" w:color="auto" w:fill="FFFFFF"/>
        </w:rPr>
        <w:t>User login</w:t>
      </w:r>
      <w:r>
        <w:rPr>
          <w:rFonts w:ascii="Segoe UI" w:hAnsi="Segoe UI" w:cs="Segoe UI"/>
          <w:color w:val="333333"/>
          <w:shd w:val="clear" w:color="auto" w:fill="FFFFFF"/>
        </w:rPr>
        <w:t xml:space="preserve">\My Documents\Visual Studio Projects\conInfo\bin. In Visual C# 2005 and in Visual </w:t>
      </w:r>
      <w:proofErr w:type="gramStart"/>
      <w:r>
        <w:rPr>
          <w:rFonts w:ascii="Segoe UI" w:hAnsi="Segoe UI" w:cs="Segoe UI"/>
          <w:color w:val="333333"/>
          <w:shd w:val="clear" w:color="auto" w:fill="FFFFFF"/>
        </w:rPr>
        <w:t>C# 2005 Express Edition</w:t>
      </w:r>
      <w:proofErr w:type="gramEnd"/>
      <w:r>
        <w:rPr>
          <w:rFonts w:ascii="Segoe UI" w:hAnsi="Segoe UI" w:cs="Segoe UI"/>
          <w:color w:val="333333"/>
          <w:shd w:val="clear" w:color="auto" w:fill="FFFFFF"/>
        </w:rPr>
        <w:t>, the Output.txt file is located in the following folder:</w:t>
      </w:r>
    </w:p>
    <w:p w:rsidR="002D42EE" w:rsidRDefault="002D42EE" w:rsidP="002D42EE">
      <w:pPr>
        <w:shd w:val="clear" w:color="auto" w:fill="FFFFFF"/>
        <w:rPr>
          <w:rFonts w:ascii="Segoe UI" w:hAnsi="Segoe UI" w:cs="Segoe UI"/>
          <w:color w:val="333333"/>
        </w:rPr>
      </w:pPr>
      <w:r>
        <w:rPr>
          <w:rFonts w:ascii="Segoe UI" w:hAnsi="Segoe UI" w:cs="Segoe UI"/>
          <w:color w:val="333333"/>
        </w:rPr>
        <w:t>C:\Documents and Settings\</w:t>
      </w:r>
      <w:r>
        <w:rPr>
          <w:rStyle w:val="HTMLVariable"/>
          <w:rFonts w:ascii="Segoe UI" w:hAnsi="Segoe UI" w:cs="Segoe UI"/>
          <w:color w:val="333333"/>
        </w:rPr>
        <w:t>User login</w:t>
      </w:r>
      <w:r>
        <w:rPr>
          <w:rFonts w:ascii="Segoe UI" w:hAnsi="Segoe UI" w:cs="Segoe UI"/>
          <w:color w:val="333333"/>
        </w:rPr>
        <w:t>\My Documents\Visual Studio 2005\Projects\conInfo\conInfo\bin\Debug</w:t>
      </w:r>
    </w:p>
    <w:p w:rsidR="002D42EE" w:rsidRDefault="002D42EE" w:rsidP="002D42EE">
      <w:pPr>
        <w:rPr>
          <w:rFonts w:ascii="Times New Roman" w:hAnsi="Times New Roman"/>
          <w:sz w:val="24"/>
          <w:szCs w:val="24"/>
        </w:rPr>
      </w:pPr>
      <w:r>
        <w:rPr>
          <w:rFonts w:ascii="Segoe UI" w:hAnsi="Segoe UI" w:cs="Segoe UI"/>
          <w:color w:val="333333"/>
        </w:rPr>
        <w:br/>
      </w:r>
      <w:r>
        <w:rPr>
          <w:rFonts w:ascii="Segoe UI" w:hAnsi="Segoe UI" w:cs="Segoe UI"/>
          <w:color w:val="333333"/>
        </w:rPr>
        <w:br/>
      </w:r>
    </w:p>
    <w:p w:rsidR="002D42EE" w:rsidRDefault="002D42EE" w:rsidP="002D42EE">
      <w:pPr>
        <w:pStyle w:val="Heading3"/>
        <w:shd w:val="clear" w:color="auto" w:fill="FFFFFF"/>
        <w:spacing w:before="225" w:after="225"/>
        <w:rPr>
          <w:rFonts w:ascii="Segoe UI" w:hAnsi="Segoe UI" w:cs="Segoe UI"/>
          <w:b/>
          <w:bCs/>
          <w:color w:val="333333"/>
          <w:sz w:val="30"/>
          <w:szCs w:val="30"/>
        </w:rPr>
      </w:pPr>
      <w:bookmarkStart w:id="72" w:name="_Toc351952587"/>
      <w:r>
        <w:rPr>
          <w:rFonts w:ascii="Segoe UI" w:hAnsi="Segoe UI" w:cs="Segoe UI"/>
          <w:color w:val="333333"/>
          <w:sz w:val="30"/>
          <w:szCs w:val="30"/>
        </w:rPr>
        <w:t>Complete Code Listing</w:t>
      </w:r>
      <w:bookmarkEnd w:id="72"/>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using</w:t>
      </w:r>
      <w:proofErr w:type="gramEnd"/>
      <w:r>
        <w:rPr>
          <w:rFonts w:ascii="Consolas" w:hAnsi="Consolas" w:cs="Consolas"/>
          <w:color w:val="333333"/>
        </w:rPr>
        <w:t xml:space="preserve"> System;</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using</w:t>
      </w:r>
      <w:proofErr w:type="gramEnd"/>
      <w:r>
        <w:rPr>
          <w:rFonts w:ascii="Consolas" w:hAnsi="Consolas" w:cs="Consolas"/>
          <w:color w:val="333333"/>
        </w:rPr>
        <w:t xml:space="preserve"> System.Diagnostics;</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class</w:t>
      </w:r>
      <w:proofErr w:type="gramEnd"/>
      <w:r>
        <w:rPr>
          <w:rFonts w:ascii="Consolas" w:hAnsi="Consolas" w:cs="Consolas"/>
          <w:color w:val="333333"/>
        </w:rPr>
        <w:t xml:space="preserve"> Class1</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[STAThread]</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static</w:t>
      </w:r>
      <w:proofErr w:type="gramEnd"/>
      <w:r>
        <w:rPr>
          <w:rFonts w:ascii="Consolas" w:hAnsi="Consolas" w:cs="Consolas"/>
          <w:color w:val="333333"/>
        </w:rPr>
        <w:t xml:space="preserve"> void Main(string[] args)</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string</w:t>
      </w:r>
      <w:proofErr w:type="gramEnd"/>
      <w:r>
        <w:rPr>
          <w:rFonts w:ascii="Consolas" w:hAnsi="Consolas" w:cs="Consolas"/>
          <w:color w:val="333333"/>
        </w:rPr>
        <w:t xml:space="preserve"> sProdName = "Widget";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int</w:t>
      </w:r>
      <w:proofErr w:type="gramEnd"/>
      <w:r>
        <w:rPr>
          <w:rFonts w:ascii="Consolas" w:hAnsi="Consolas" w:cs="Consolas"/>
          <w:color w:val="333333"/>
        </w:rPr>
        <w:t xml:space="preserve"> iUnitQty = 100;</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double  dUnitCost</w:t>
      </w:r>
      <w:proofErr w:type="gramEnd"/>
      <w:r>
        <w:rPr>
          <w:rFonts w:ascii="Consolas" w:hAnsi="Consolas" w:cs="Consolas"/>
          <w:color w:val="333333"/>
        </w:rPr>
        <w:t xml:space="preserve"> = 1.03;</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"Debug Information-Product Starting ");</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Debug.Indent(</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"The product name is "+sProdName);</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"The available units on hand are"+iUnitQty.ToString());</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"The per unit cost is "+ dUnitCost.ToString());</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System.Xml.XmlDocument oxml = new </w:t>
      </w:r>
      <w:proofErr w:type="gramStart"/>
      <w:r>
        <w:rPr>
          <w:rFonts w:ascii="Consolas" w:hAnsi="Consolas" w:cs="Consolas"/>
          <w:color w:val="333333"/>
        </w:rPr>
        <w:t>System.Xml.XmlDocument(</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oxml);</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"The product name is "+sProdName,"Field");</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"The units on hand are"+iUnitQty,"Field");</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"The per unit cost is"+dUnitCost.ToString(),"Field");</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"Total Cost is  "+(iUnitQty * dUnitCost),"Calc");</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Debug.WriteLineIf(</w:t>
      </w:r>
      <w:proofErr w:type="gramEnd"/>
      <w:r>
        <w:rPr>
          <w:rFonts w:ascii="Consolas" w:hAnsi="Consolas" w:cs="Consolas"/>
          <w:color w:val="333333"/>
        </w:rPr>
        <w:t>iUnitQty &gt; 50, "This message WILL appear");</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Debug.WriteLineIf(</w:t>
      </w:r>
      <w:proofErr w:type="gramEnd"/>
      <w:r>
        <w:rPr>
          <w:rFonts w:ascii="Consolas" w:hAnsi="Consolas" w:cs="Consolas"/>
          <w:color w:val="333333"/>
        </w:rPr>
        <w:t>iUnitQty &lt; 50, "This message will NOT appear");</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Debug.Assert(</w:t>
      </w:r>
      <w:proofErr w:type="gramEnd"/>
      <w:r>
        <w:rPr>
          <w:rFonts w:ascii="Consolas" w:hAnsi="Consolas" w:cs="Consolas"/>
          <w:color w:val="333333"/>
        </w:rPr>
        <w:t>dUnitCost &gt; 1, "Message will NOT appear");</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Debug.Assert(</w:t>
      </w:r>
      <w:proofErr w:type="gramEnd"/>
      <w:r>
        <w:rPr>
          <w:rFonts w:ascii="Consolas" w:hAnsi="Consolas" w:cs="Consolas"/>
          <w:color w:val="333333"/>
        </w:rPr>
        <w:t>dUnitCost &lt; 1, "Message will appear since dUnitcost  &lt; 1 is false");</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TextWriterTraceListener tr1 = new </w:t>
      </w:r>
      <w:proofErr w:type="gramStart"/>
      <w:r>
        <w:rPr>
          <w:rFonts w:ascii="Consolas" w:hAnsi="Consolas" w:cs="Consolas"/>
          <w:color w:val="333333"/>
        </w:rPr>
        <w:t>TextWriterTraceListener(</w:t>
      </w:r>
      <w:proofErr w:type="gramEnd"/>
      <w:r>
        <w:rPr>
          <w:rFonts w:ascii="Consolas" w:hAnsi="Consolas" w:cs="Consolas"/>
          <w:color w:val="333333"/>
        </w:rPr>
        <w:t>System.Console.Out);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Debug.Listeners.Add(</w:t>
      </w:r>
      <w:proofErr w:type="gramEnd"/>
      <w:r>
        <w:rPr>
          <w:rFonts w:ascii="Consolas" w:hAnsi="Consolas" w:cs="Consolas"/>
          <w:color w:val="333333"/>
        </w:rPr>
        <w:t>tr1);</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TextWriterTraceListener tr2 = new </w:t>
      </w:r>
      <w:proofErr w:type="gramStart"/>
      <w:r>
        <w:rPr>
          <w:rFonts w:ascii="Consolas" w:hAnsi="Consolas" w:cs="Consolas"/>
          <w:color w:val="333333"/>
        </w:rPr>
        <w:t>TextWriterTraceListener(</w:t>
      </w:r>
      <w:proofErr w:type="gramEnd"/>
      <w:r>
        <w:rPr>
          <w:rFonts w:ascii="Consolas" w:hAnsi="Consolas" w:cs="Consolas"/>
          <w:color w:val="333333"/>
        </w:rPr>
        <w:t>System.IO.File.CreateText("Output.txt"));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Debug.Listeners.Add(</w:t>
      </w:r>
      <w:proofErr w:type="gramEnd"/>
      <w:r>
        <w:rPr>
          <w:rFonts w:ascii="Consolas" w:hAnsi="Consolas" w:cs="Consolas"/>
          <w:color w:val="333333"/>
        </w:rPr>
        <w:t>tr2);</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lastRenderedPageBreak/>
        <w:t xml:space="preserve"> </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"The product name is "+sProdName);</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"The available units on hand are"+iUnitQty);</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"The per unit cost is "+dUnitCost);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Debug.Unindent(</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Debug.WriteLine(</w:t>
      </w:r>
      <w:proofErr w:type="gramEnd"/>
      <w:r>
        <w:rPr>
          <w:rFonts w:ascii="Consolas" w:hAnsi="Consolas" w:cs="Consolas"/>
          <w:color w:val="333333"/>
        </w:rPr>
        <w:t>"Debug Information-Product Ending");</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Debug.Flush(</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Trace.WriteLine(</w:t>
      </w:r>
      <w:proofErr w:type="gramEnd"/>
      <w:r>
        <w:rPr>
          <w:rFonts w:ascii="Consolas" w:hAnsi="Consolas" w:cs="Consolas"/>
          <w:color w:val="333333"/>
        </w:rPr>
        <w:t>"Trace Information-Product Starting ");</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Trace.Indent(</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Trace.WriteLine(</w:t>
      </w:r>
      <w:proofErr w:type="gramEnd"/>
      <w:r>
        <w:rPr>
          <w:rFonts w:ascii="Consolas" w:hAnsi="Consolas" w:cs="Consolas"/>
          <w:color w:val="333333"/>
        </w:rPr>
        <w:t>"The product name is "+sProdName);</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Trace.WriteLine(</w:t>
      </w:r>
      <w:proofErr w:type="gramEnd"/>
      <w:r>
        <w:rPr>
          <w:rFonts w:ascii="Consolas" w:hAnsi="Consolas" w:cs="Consolas"/>
          <w:color w:val="333333"/>
        </w:rPr>
        <w:t>"The product name is"+sProdName,"Field" );</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Trace.WriteLineIf(</w:t>
      </w:r>
      <w:proofErr w:type="gramEnd"/>
      <w:r>
        <w:rPr>
          <w:rFonts w:ascii="Consolas" w:hAnsi="Consolas" w:cs="Consolas"/>
          <w:color w:val="333333"/>
        </w:rPr>
        <w:t>iUnitQty &gt; 50, "This message WILL appear");</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Trace.Assert(</w:t>
      </w:r>
      <w:proofErr w:type="gramEnd"/>
      <w:r>
        <w:rPr>
          <w:rFonts w:ascii="Consolas" w:hAnsi="Consolas" w:cs="Consolas"/>
          <w:color w:val="333333"/>
        </w:rPr>
        <w:t>dUnitCost &gt; 1, "Message will NOT appear");</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Trace.Unindent(</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Trace.WriteLine(</w:t>
      </w:r>
      <w:proofErr w:type="gramEnd"/>
      <w:r>
        <w:rPr>
          <w:rFonts w:ascii="Consolas" w:hAnsi="Consolas" w:cs="Consolas"/>
          <w:color w:val="333333"/>
        </w:rPr>
        <w:t>"Trace Information-Product Ending");</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Trace.Flush(</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Console.ReadLine(</w:t>
      </w:r>
      <w:proofErr w:type="gramEnd"/>
      <w:r>
        <w:rPr>
          <w:rFonts w:ascii="Consolas" w:hAnsi="Consolas" w:cs="Consolas"/>
          <w:color w:val="333333"/>
        </w:rPr>
        <w:t>);</w:t>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r>
        <w:rPr>
          <w:rFonts w:ascii="Consolas" w:hAnsi="Consolas" w:cs="Consolas"/>
          <w:color w:val="333333"/>
        </w:rPr>
        <w:tab/>
      </w:r>
      <w:r>
        <w:rPr>
          <w:rFonts w:ascii="Consolas" w:hAnsi="Consolas" w:cs="Consolas"/>
          <w:color w:val="333333"/>
        </w:rPr>
        <w:tab/>
      </w:r>
      <w:r>
        <w:rPr>
          <w:rFonts w:ascii="Consolas" w:hAnsi="Consolas" w:cs="Consolas"/>
          <w:color w:val="333333"/>
        </w:rPr>
        <w:tab/>
      </w:r>
    </w:p>
    <w:p w:rsidR="002D42EE" w:rsidRDefault="002D42EE" w:rsidP="002D42EE">
      <w:pPr>
        <w:pStyle w:val="HTMLPreformatted"/>
        <w:shd w:val="clear" w:color="auto" w:fill="F5F5F5"/>
        <w:rPr>
          <w:rFonts w:ascii="Consolas" w:hAnsi="Consolas" w:cs="Consolas"/>
          <w:color w:val="333333"/>
        </w:rPr>
      </w:pPr>
      <w:r>
        <w:rPr>
          <w:rFonts w:ascii="Consolas" w:hAnsi="Consolas" w:cs="Consolas"/>
          <w:color w:val="333333"/>
        </w:rPr>
        <w:t xml:space="preserve">   }</w:t>
      </w:r>
    </w:p>
    <w:p w:rsidR="002D42EE" w:rsidRDefault="002D42EE" w:rsidP="002D42EE">
      <w:pPr>
        <w:rPr>
          <w:rFonts w:ascii="Times New Roman" w:hAnsi="Times New Roman"/>
        </w:rPr>
      </w:pPr>
      <w:r>
        <w:rPr>
          <w:rFonts w:ascii="Segoe UI" w:hAnsi="Segoe UI" w:cs="Segoe UI"/>
          <w:color w:val="333333"/>
        </w:rPr>
        <w:br/>
      </w:r>
      <w:r>
        <w:rPr>
          <w:rFonts w:ascii="Segoe UI" w:hAnsi="Segoe UI" w:cs="Segoe UI"/>
          <w:color w:val="333333"/>
        </w:rPr>
        <w:br/>
      </w:r>
    </w:p>
    <w:p w:rsidR="002D42EE" w:rsidRDefault="002D42EE" w:rsidP="002D42EE">
      <w:pPr>
        <w:pStyle w:val="Heading3"/>
        <w:shd w:val="clear" w:color="auto" w:fill="FFFFFF"/>
        <w:spacing w:before="225" w:after="225"/>
        <w:rPr>
          <w:rFonts w:ascii="Segoe UI" w:hAnsi="Segoe UI" w:cs="Segoe UI"/>
          <w:b/>
          <w:bCs/>
          <w:color w:val="333333"/>
          <w:sz w:val="30"/>
          <w:szCs w:val="30"/>
        </w:rPr>
      </w:pPr>
      <w:bookmarkStart w:id="73" w:name="_Toc351952588"/>
      <w:r>
        <w:rPr>
          <w:rFonts w:ascii="Segoe UI" w:hAnsi="Segoe UI" w:cs="Segoe UI"/>
          <w:color w:val="333333"/>
          <w:sz w:val="30"/>
          <w:szCs w:val="30"/>
        </w:rPr>
        <w:t>Troubleshoot</w:t>
      </w:r>
      <w:bookmarkEnd w:id="73"/>
    </w:p>
    <w:p w:rsidR="002D42EE" w:rsidRDefault="002D42EE" w:rsidP="002A770C">
      <w:pPr>
        <w:numPr>
          <w:ilvl w:val="0"/>
          <w:numId w:val="52"/>
        </w:numPr>
        <w:shd w:val="clear" w:color="auto" w:fill="FFFFFF"/>
        <w:spacing w:before="0" w:after="0" w:line="240" w:lineRule="auto"/>
        <w:ind w:left="600"/>
        <w:rPr>
          <w:rFonts w:ascii="Segoe UI" w:hAnsi="Segoe UI" w:cs="Segoe UI"/>
          <w:color w:val="333333"/>
        </w:rPr>
      </w:pPr>
      <w:r>
        <w:rPr>
          <w:rFonts w:ascii="Segoe UI" w:hAnsi="Segoe UI" w:cs="Segoe UI"/>
          <w:color w:val="333333"/>
        </w:rPr>
        <w:t>If the solution configuration type is</w:t>
      </w:r>
      <w:r>
        <w:rPr>
          <w:rStyle w:val="apple-converted-space"/>
          <w:rFonts w:ascii="Segoe UI" w:hAnsi="Segoe UI" w:cs="Segoe UI"/>
          <w:color w:val="333333"/>
        </w:rPr>
        <w:t> </w:t>
      </w:r>
      <w:r>
        <w:rPr>
          <w:rFonts w:ascii="Segoe UI" w:hAnsi="Segoe UI" w:cs="Segoe UI"/>
          <w:b/>
          <w:bCs/>
          <w:color w:val="333333"/>
        </w:rPr>
        <w:t>Release</w:t>
      </w:r>
      <w:r>
        <w:rPr>
          <w:rFonts w:ascii="Segoe UI" w:hAnsi="Segoe UI" w:cs="Segoe UI"/>
          <w:color w:val="333333"/>
        </w:rPr>
        <w:t>, the</w:t>
      </w:r>
      <w:r>
        <w:rPr>
          <w:rStyle w:val="apple-converted-space"/>
          <w:rFonts w:ascii="Segoe UI" w:hAnsi="Segoe UI" w:cs="Segoe UI"/>
          <w:color w:val="333333"/>
        </w:rPr>
        <w:t> </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class output is ignored.</w:t>
      </w:r>
    </w:p>
    <w:p w:rsidR="002D42EE" w:rsidRDefault="002D42EE" w:rsidP="002A770C">
      <w:pPr>
        <w:numPr>
          <w:ilvl w:val="0"/>
          <w:numId w:val="52"/>
        </w:numPr>
        <w:shd w:val="clear" w:color="auto" w:fill="FFFFFF"/>
        <w:spacing w:before="0" w:after="0" w:line="240" w:lineRule="auto"/>
        <w:ind w:left="600"/>
        <w:rPr>
          <w:rFonts w:ascii="Segoe UI" w:hAnsi="Segoe UI" w:cs="Segoe UI"/>
          <w:color w:val="333333"/>
        </w:rPr>
      </w:pPr>
      <w:r>
        <w:rPr>
          <w:rFonts w:ascii="Segoe UI" w:hAnsi="Segoe UI" w:cs="Segoe UI"/>
          <w:color w:val="333333"/>
        </w:rPr>
        <w:t>After we create a</w:t>
      </w:r>
      <w:r>
        <w:rPr>
          <w:rStyle w:val="apple-converted-space"/>
          <w:rFonts w:ascii="Segoe UI" w:hAnsi="Segoe UI" w:cs="Segoe UI"/>
          <w:color w:val="333333"/>
        </w:rPr>
        <w:t> </w:t>
      </w:r>
      <w:r>
        <w:rPr>
          <w:rFonts w:ascii="Segoe UI" w:hAnsi="Segoe UI" w:cs="Segoe UI"/>
          <w:b/>
          <w:bCs/>
          <w:color w:val="333333"/>
        </w:rPr>
        <w:t>TextWriterTraceListener</w:t>
      </w:r>
      <w:r>
        <w:rPr>
          <w:rStyle w:val="apple-converted-space"/>
          <w:rFonts w:ascii="Segoe UI" w:hAnsi="Segoe UI" w:cs="Segoe UI"/>
          <w:color w:val="333333"/>
        </w:rPr>
        <w:t> </w:t>
      </w:r>
      <w:r>
        <w:rPr>
          <w:rFonts w:ascii="Segoe UI" w:hAnsi="Segoe UI" w:cs="Segoe UI"/>
          <w:color w:val="333333"/>
        </w:rPr>
        <w:t>class for a particular target,</w:t>
      </w:r>
      <w:r>
        <w:rPr>
          <w:rStyle w:val="apple-converted-space"/>
          <w:rFonts w:ascii="Segoe UI" w:hAnsi="Segoe UI" w:cs="Segoe UI"/>
          <w:color w:val="333333"/>
        </w:rPr>
        <w:t> </w:t>
      </w:r>
      <w:r>
        <w:rPr>
          <w:rFonts w:ascii="Segoe UI" w:hAnsi="Segoe UI" w:cs="Segoe UI"/>
          <w:b/>
          <w:bCs/>
          <w:color w:val="333333"/>
        </w:rPr>
        <w:t>TextWriterTraceListener</w:t>
      </w:r>
      <w:r>
        <w:rPr>
          <w:rStyle w:val="apple-converted-space"/>
          <w:rFonts w:ascii="Segoe UI" w:hAnsi="Segoe UI" w:cs="Segoe UI"/>
          <w:color w:val="333333"/>
        </w:rPr>
        <w:t> </w:t>
      </w:r>
      <w:r>
        <w:rPr>
          <w:rFonts w:ascii="Segoe UI" w:hAnsi="Segoe UI" w:cs="Segoe UI"/>
          <w:color w:val="333333"/>
        </w:rPr>
        <w:t>receives output from the</w:t>
      </w:r>
      <w:r>
        <w:rPr>
          <w:rStyle w:val="apple-converted-space"/>
          <w:rFonts w:ascii="Segoe UI" w:hAnsi="Segoe UI" w:cs="Segoe UI"/>
          <w:color w:val="333333"/>
        </w:rPr>
        <w:t> </w:t>
      </w:r>
      <w:r>
        <w:rPr>
          <w:rFonts w:ascii="Segoe UI" w:hAnsi="Segoe UI" w:cs="Segoe UI"/>
          <w:b/>
          <w:bCs/>
          <w:color w:val="333333"/>
        </w:rPr>
        <w:t>Trace</w:t>
      </w:r>
      <w:r>
        <w:rPr>
          <w:rStyle w:val="apple-converted-space"/>
          <w:rFonts w:ascii="Segoe UI" w:hAnsi="Segoe UI" w:cs="Segoe UI"/>
          <w:color w:val="333333"/>
        </w:rPr>
        <w:t> </w:t>
      </w:r>
      <w:r>
        <w:rPr>
          <w:rFonts w:ascii="Segoe UI" w:hAnsi="Segoe UI" w:cs="Segoe UI"/>
          <w:color w:val="333333"/>
        </w:rPr>
        <w:t>and the</w:t>
      </w:r>
      <w:r>
        <w:rPr>
          <w:rStyle w:val="apple-converted-space"/>
          <w:rFonts w:ascii="Segoe UI" w:hAnsi="Segoe UI" w:cs="Segoe UI"/>
          <w:color w:val="333333"/>
        </w:rPr>
        <w:t> </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classes. This occurs regardless of whether we use the</w:t>
      </w:r>
      <w:r>
        <w:rPr>
          <w:rStyle w:val="apple-converted-space"/>
          <w:rFonts w:ascii="Segoe UI" w:hAnsi="Segoe UI" w:cs="Segoe UI"/>
          <w:color w:val="333333"/>
        </w:rPr>
        <w:t> </w:t>
      </w:r>
      <w:r>
        <w:rPr>
          <w:rFonts w:ascii="Segoe UI" w:hAnsi="Segoe UI" w:cs="Segoe UI"/>
          <w:b/>
          <w:bCs/>
          <w:color w:val="333333"/>
        </w:rPr>
        <w:t>Add</w:t>
      </w:r>
      <w:r>
        <w:rPr>
          <w:rStyle w:val="apple-converted-space"/>
          <w:rFonts w:ascii="Segoe UI" w:hAnsi="Segoe UI" w:cs="Segoe UI"/>
          <w:color w:val="333333"/>
        </w:rPr>
        <w:t> </w:t>
      </w:r>
      <w:r>
        <w:rPr>
          <w:rFonts w:ascii="Segoe UI" w:hAnsi="Segoe UI" w:cs="Segoe UI"/>
          <w:color w:val="333333"/>
        </w:rPr>
        <w:t>method of the</w:t>
      </w:r>
      <w:r>
        <w:rPr>
          <w:rStyle w:val="apple-converted-space"/>
          <w:rFonts w:ascii="Segoe UI" w:hAnsi="Segoe UI" w:cs="Segoe UI"/>
          <w:color w:val="333333"/>
        </w:rPr>
        <w:t> </w:t>
      </w:r>
      <w:r>
        <w:rPr>
          <w:rFonts w:ascii="Segoe UI" w:hAnsi="Segoe UI" w:cs="Segoe UI"/>
          <w:b/>
          <w:bCs/>
          <w:color w:val="333333"/>
        </w:rPr>
        <w:t>Trace</w:t>
      </w:r>
      <w:r>
        <w:rPr>
          <w:rStyle w:val="apple-converted-space"/>
          <w:rFonts w:ascii="Segoe UI" w:hAnsi="Segoe UI" w:cs="Segoe UI"/>
          <w:color w:val="333333"/>
        </w:rPr>
        <w:t> </w:t>
      </w:r>
      <w:r>
        <w:rPr>
          <w:rFonts w:ascii="Segoe UI" w:hAnsi="Segoe UI" w:cs="Segoe UI"/>
          <w:color w:val="333333"/>
        </w:rPr>
        <w:t>or the</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class to add</w:t>
      </w:r>
      <w:r>
        <w:rPr>
          <w:rStyle w:val="apple-converted-space"/>
          <w:rFonts w:ascii="Segoe UI" w:hAnsi="Segoe UI" w:cs="Segoe UI"/>
          <w:color w:val="333333"/>
        </w:rPr>
        <w:t> </w:t>
      </w:r>
      <w:r>
        <w:rPr>
          <w:rFonts w:ascii="Segoe UI" w:hAnsi="Segoe UI" w:cs="Segoe UI"/>
          <w:b/>
          <w:bCs/>
          <w:color w:val="333333"/>
        </w:rPr>
        <w:t>TextWriterTraceListener</w:t>
      </w:r>
      <w:r>
        <w:rPr>
          <w:rStyle w:val="apple-converted-space"/>
          <w:rFonts w:ascii="Segoe UI" w:hAnsi="Segoe UI" w:cs="Segoe UI"/>
          <w:color w:val="333333"/>
        </w:rPr>
        <w:t> </w:t>
      </w:r>
      <w:r>
        <w:rPr>
          <w:rFonts w:ascii="Segoe UI" w:hAnsi="Segoe UI" w:cs="Segoe UI"/>
          <w:color w:val="333333"/>
        </w:rPr>
        <w:t>to the</w:t>
      </w:r>
      <w:r>
        <w:rPr>
          <w:rStyle w:val="apple-converted-space"/>
          <w:rFonts w:ascii="Segoe UI" w:hAnsi="Segoe UI" w:cs="Segoe UI"/>
          <w:color w:val="333333"/>
        </w:rPr>
        <w:t> </w:t>
      </w:r>
      <w:r>
        <w:rPr>
          <w:rFonts w:ascii="Segoe UI" w:hAnsi="Segoe UI" w:cs="Segoe UI"/>
          <w:b/>
          <w:bCs/>
          <w:color w:val="333333"/>
        </w:rPr>
        <w:t>Listeners</w:t>
      </w:r>
      <w:r>
        <w:rPr>
          <w:rStyle w:val="apple-converted-space"/>
          <w:rFonts w:ascii="Segoe UI" w:hAnsi="Segoe UI" w:cs="Segoe UI"/>
          <w:color w:val="333333"/>
        </w:rPr>
        <w:t> </w:t>
      </w:r>
      <w:r>
        <w:rPr>
          <w:rFonts w:ascii="Segoe UI" w:hAnsi="Segoe UI" w:cs="Segoe UI"/>
          <w:color w:val="333333"/>
        </w:rPr>
        <w:t>class.</w:t>
      </w:r>
    </w:p>
    <w:p w:rsidR="002D42EE" w:rsidRDefault="002D42EE" w:rsidP="002A770C">
      <w:pPr>
        <w:numPr>
          <w:ilvl w:val="0"/>
          <w:numId w:val="52"/>
        </w:numPr>
        <w:shd w:val="clear" w:color="auto" w:fill="FFFFFF"/>
        <w:spacing w:before="0" w:after="0" w:line="240" w:lineRule="auto"/>
        <w:ind w:left="600"/>
        <w:rPr>
          <w:rFonts w:ascii="Segoe UI" w:hAnsi="Segoe UI" w:cs="Segoe UI"/>
          <w:color w:val="333333"/>
        </w:rPr>
      </w:pPr>
      <w:r>
        <w:rPr>
          <w:rFonts w:ascii="Segoe UI" w:hAnsi="Segoe UI" w:cs="Segoe UI"/>
          <w:color w:val="333333"/>
        </w:rPr>
        <w:t>If we add a</w:t>
      </w:r>
      <w:r>
        <w:rPr>
          <w:rStyle w:val="apple-converted-space"/>
          <w:rFonts w:ascii="Segoe UI" w:hAnsi="Segoe UI" w:cs="Segoe UI"/>
          <w:color w:val="333333"/>
        </w:rPr>
        <w:t> </w:t>
      </w:r>
      <w:r>
        <w:rPr>
          <w:rFonts w:ascii="Segoe UI" w:hAnsi="Segoe UI" w:cs="Segoe UI"/>
          <w:b/>
          <w:bCs/>
          <w:color w:val="333333"/>
        </w:rPr>
        <w:t>Listeners</w:t>
      </w:r>
      <w:r>
        <w:rPr>
          <w:rStyle w:val="apple-converted-space"/>
          <w:rFonts w:ascii="Segoe UI" w:hAnsi="Segoe UI" w:cs="Segoe UI"/>
          <w:color w:val="333333"/>
        </w:rPr>
        <w:t> </w:t>
      </w:r>
      <w:r>
        <w:rPr>
          <w:rFonts w:ascii="Segoe UI" w:hAnsi="Segoe UI" w:cs="Segoe UI"/>
          <w:color w:val="333333"/>
        </w:rPr>
        <w:t>object for the same target in the</w:t>
      </w:r>
      <w:r>
        <w:rPr>
          <w:rStyle w:val="apple-converted-space"/>
          <w:rFonts w:ascii="Segoe UI" w:hAnsi="Segoe UI" w:cs="Segoe UI"/>
          <w:color w:val="333333"/>
        </w:rPr>
        <w:t> </w:t>
      </w:r>
      <w:r>
        <w:rPr>
          <w:rFonts w:ascii="Segoe UI" w:hAnsi="Segoe UI" w:cs="Segoe UI"/>
          <w:b/>
          <w:bCs/>
          <w:color w:val="333333"/>
        </w:rPr>
        <w:t>Trace</w:t>
      </w:r>
      <w:r>
        <w:rPr>
          <w:rStyle w:val="apple-converted-space"/>
          <w:rFonts w:ascii="Segoe UI" w:hAnsi="Segoe UI" w:cs="Segoe UI"/>
          <w:color w:val="333333"/>
        </w:rPr>
        <w:t> </w:t>
      </w:r>
      <w:r>
        <w:rPr>
          <w:rFonts w:ascii="Segoe UI" w:hAnsi="Segoe UI" w:cs="Segoe UI"/>
          <w:color w:val="333333"/>
        </w:rPr>
        <w:t>and the</w:t>
      </w:r>
      <w:r>
        <w:rPr>
          <w:rStyle w:val="apple-converted-space"/>
          <w:rFonts w:ascii="Segoe UI" w:hAnsi="Segoe UI" w:cs="Segoe UI"/>
          <w:color w:val="333333"/>
        </w:rPr>
        <w:t> </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classes, each line of output is duplicated, regardless of whether</w:t>
      </w:r>
      <w:r>
        <w:rPr>
          <w:rStyle w:val="apple-converted-space"/>
          <w:rFonts w:ascii="Segoe UI" w:hAnsi="Segoe UI" w:cs="Segoe UI"/>
          <w:color w:val="333333"/>
        </w:rPr>
        <w:t> </w:t>
      </w:r>
      <w:r>
        <w:rPr>
          <w:rFonts w:ascii="Segoe UI" w:hAnsi="Segoe UI" w:cs="Segoe UI"/>
          <w:b/>
          <w:bCs/>
          <w:color w:val="333333"/>
        </w:rPr>
        <w:t>Debug</w:t>
      </w:r>
      <w:r>
        <w:rPr>
          <w:rStyle w:val="apple-converted-space"/>
          <w:rFonts w:ascii="Segoe UI" w:hAnsi="Segoe UI" w:cs="Segoe UI"/>
          <w:color w:val="333333"/>
        </w:rPr>
        <w:t> </w:t>
      </w:r>
      <w:r>
        <w:rPr>
          <w:rFonts w:ascii="Segoe UI" w:hAnsi="Segoe UI" w:cs="Segoe UI"/>
          <w:color w:val="333333"/>
        </w:rPr>
        <w:t>or</w:t>
      </w:r>
      <w:r>
        <w:rPr>
          <w:rStyle w:val="apple-converted-space"/>
          <w:rFonts w:ascii="Segoe UI" w:hAnsi="Segoe UI" w:cs="Segoe UI"/>
          <w:color w:val="333333"/>
        </w:rPr>
        <w:t> </w:t>
      </w:r>
      <w:r>
        <w:rPr>
          <w:rFonts w:ascii="Segoe UI" w:hAnsi="Segoe UI" w:cs="Segoe UI"/>
          <w:b/>
          <w:bCs/>
          <w:color w:val="333333"/>
        </w:rPr>
        <w:t>Trace</w:t>
      </w:r>
      <w:r>
        <w:rPr>
          <w:rStyle w:val="apple-converted-space"/>
          <w:rFonts w:ascii="Segoe UI" w:hAnsi="Segoe UI" w:cs="Segoe UI"/>
          <w:color w:val="333333"/>
        </w:rPr>
        <w:t> </w:t>
      </w:r>
      <w:r>
        <w:rPr>
          <w:rFonts w:ascii="Segoe UI" w:hAnsi="Segoe UI" w:cs="Segoe UI"/>
          <w:color w:val="333333"/>
        </w:rPr>
        <w:t>generates the output.</w:t>
      </w:r>
    </w:p>
    <w:p w:rsidR="002D42EE" w:rsidRDefault="002D42EE" w:rsidP="002A770C">
      <w:pPr>
        <w:pStyle w:val="HTMLPreformatted"/>
        <w:numPr>
          <w:ilvl w:val="0"/>
          <w:numId w:val="52"/>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TextWriterTraceListener myWriter = new TextWriterTraceListener(System.Console.Out);</w:t>
      </w:r>
    </w:p>
    <w:p w:rsidR="002D42EE" w:rsidRDefault="002D42EE" w:rsidP="002A770C">
      <w:pPr>
        <w:pStyle w:val="HTMLPreformatted"/>
        <w:numPr>
          <w:ilvl w:val="0"/>
          <w:numId w:val="52"/>
        </w:numPr>
        <w:shd w:val="clear" w:color="auto" w:fill="F5F5F5"/>
        <w:tabs>
          <w:tab w:val="clear" w:pos="720"/>
        </w:tabs>
        <w:ind w:left="600"/>
        <w:rPr>
          <w:rFonts w:ascii="Consolas" w:hAnsi="Consolas" w:cs="Consolas"/>
          <w:color w:val="333333"/>
        </w:rPr>
      </w:pPr>
      <w:r>
        <w:rPr>
          <w:rFonts w:ascii="Consolas" w:hAnsi="Consolas" w:cs="Consolas"/>
          <w:color w:val="333333"/>
        </w:rPr>
        <w:t xml:space="preserve">         Debug.Listeners.Add(myWriter);</w:t>
      </w:r>
    </w:p>
    <w:p w:rsidR="002D42EE" w:rsidRDefault="002D42EE" w:rsidP="002A770C">
      <w:pPr>
        <w:pStyle w:val="HTMLPreformatted"/>
        <w:numPr>
          <w:ilvl w:val="0"/>
          <w:numId w:val="52"/>
        </w:numPr>
        <w:shd w:val="clear" w:color="auto" w:fill="F5F5F5"/>
        <w:tabs>
          <w:tab w:val="clear" w:pos="720"/>
        </w:tabs>
        <w:ind w:left="600"/>
        <w:rPr>
          <w:rFonts w:ascii="Consolas" w:hAnsi="Consolas" w:cs="Consolas"/>
          <w:color w:val="333333"/>
        </w:rPr>
      </w:pPr>
      <w:r>
        <w:rPr>
          <w:rFonts w:ascii="Consolas" w:hAnsi="Consolas" w:cs="Consolas"/>
          <w:color w:val="333333"/>
        </w:rPr>
        <w:t xml:space="preserve">        </w:t>
      </w:r>
    </w:p>
    <w:p w:rsidR="002D42EE" w:rsidRDefault="002D42EE" w:rsidP="002A770C">
      <w:pPr>
        <w:pStyle w:val="HTMLPreformatted"/>
        <w:numPr>
          <w:ilvl w:val="0"/>
          <w:numId w:val="52"/>
        </w:numPr>
        <w:shd w:val="clear" w:color="auto" w:fill="F5F5F5"/>
        <w:tabs>
          <w:tab w:val="clear" w:pos="720"/>
        </w:tabs>
        <w:ind w:left="600"/>
        <w:rPr>
          <w:rFonts w:ascii="Consolas" w:hAnsi="Consolas" w:cs="Consolas"/>
          <w:color w:val="333333"/>
        </w:rPr>
      </w:pPr>
      <w:r>
        <w:rPr>
          <w:rFonts w:ascii="Consolas" w:hAnsi="Consolas" w:cs="Consolas"/>
          <w:color w:val="333333"/>
        </w:rPr>
        <w:t xml:space="preserve">         TextWriterTraceListener myCreator = new TextWriterTraceListener(System.Console.Out);</w:t>
      </w:r>
    </w:p>
    <w:p w:rsidR="002D42EE" w:rsidRDefault="002D42EE" w:rsidP="002D42EE">
      <w:pPr>
        <w:pStyle w:val="HTMLPreformatted"/>
        <w:shd w:val="clear" w:color="auto" w:fill="F5F5F5"/>
        <w:ind w:left="600"/>
        <w:rPr>
          <w:rFonts w:ascii="Consolas" w:hAnsi="Consolas" w:cs="Consolas"/>
          <w:color w:val="333333"/>
        </w:rPr>
      </w:pPr>
      <w:r>
        <w:rPr>
          <w:rFonts w:ascii="Consolas" w:hAnsi="Consolas" w:cs="Consolas"/>
          <w:color w:val="333333"/>
        </w:rPr>
        <w:t xml:space="preserve">         </w:t>
      </w:r>
      <w:proofErr w:type="gramStart"/>
      <w:r>
        <w:rPr>
          <w:rFonts w:ascii="Consolas" w:hAnsi="Consolas" w:cs="Consolas"/>
          <w:color w:val="333333"/>
        </w:rPr>
        <w:t>Trace.Listeners.Add(</w:t>
      </w:r>
      <w:proofErr w:type="gramEnd"/>
      <w:r>
        <w:rPr>
          <w:rFonts w:ascii="Consolas" w:hAnsi="Consolas" w:cs="Consolas"/>
          <w:color w:val="333333"/>
        </w:rPr>
        <w:t>myCreator);</w:t>
      </w:r>
    </w:p>
    <w:p w:rsidR="002B0DC3" w:rsidRPr="002B0DC3" w:rsidRDefault="002B0DC3" w:rsidP="002B0DC3"/>
    <w:p w:rsidR="00BF29B3" w:rsidRDefault="00BF29B3" w:rsidP="00792993">
      <w:pPr>
        <w:pStyle w:val="Heading1"/>
      </w:pPr>
      <w:bookmarkStart w:id="74" w:name="_Toc346626367"/>
      <w:r>
        <w:t>SYSTEM SECURITY MEASURES</w:t>
      </w:r>
      <w:bookmarkEnd w:id="74"/>
    </w:p>
    <w:p w:rsidR="00910D8A" w:rsidRDefault="00910D8A" w:rsidP="00437A54">
      <w:pPr>
        <w:pStyle w:val="ListParagraph"/>
        <w:numPr>
          <w:ilvl w:val="0"/>
          <w:numId w:val="5"/>
        </w:numPr>
      </w:pPr>
      <w:r>
        <w:lastRenderedPageBreak/>
        <w:t>School Management System is password protected software. It will be developed such a way that the admin will have complete control on the school’s data.</w:t>
      </w:r>
    </w:p>
    <w:p w:rsidR="00910D8A" w:rsidRDefault="00910D8A" w:rsidP="00437A54">
      <w:pPr>
        <w:pStyle w:val="ListParagraph"/>
        <w:numPr>
          <w:ilvl w:val="0"/>
          <w:numId w:val="5"/>
        </w:numPr>
      </w:pPr>
      <w:r>
        <w:t>Admin can create account with various permission levels, like clerk, librarian, teacher, admin etc. so that the users can see relevant data only.</w:t>
      </w:r>
    </w:p>
    <w:p w:rsidR="00910D8A" w:rsidRPr="00910D8A" w:rsidRDefault="00910D8A" w:rsidP="00910D8A"/>
    <w:p w:rsidR="00BF29B3" w:rsidRDefault="00BF29B3" w:rsidP="00792993">
      <w:pPr>
        <w:pStyle w:val="Heading2"/>
      </w:pPr>
      <w:bookmarkStart w:id="75" w:name="_Toc346626368"/>
      <w:r>
        <w:t>DATABASE / DATA SECURITY</w:t>
      </w:r>
      <w:bookmarkEnd w:id="75"/>
    </w:p>
    <w:p w:rsidR="008376A9" w:rsidRDefault="008376A9" w:rsidP="00437A54">
      <w:pPr>
        <w:pStyle w:val="ListParagraph"/>
        <w:numPr>
          <w:ilvl w:val="0"/>
          <w:numId w:val="5"/>
        </w:numPr>
      </w:pPr>
      <w:r>
        <w:t>The data of the school will be stored in the database with an encrypted format so even if someone hacks the database somehow still he can make no real harm.</w:t>
      </w:r>
    </w:p>
    <w:p w:rsidR="008376A9" w:rsidRDefault="008376A9" w:rsidP="00437A54">
      <w:pPr>
        <w:pStyle w:val="ListParagraph"/>
        <w:numPr>
          <w:ilvl w:val="0"/>
          <w:numId w:val="5"/>
        </w:numPr>
      </w:pPr>
      <w:r>
        <w:t xml:space="preserve">The software will provide a backup and restore feature in case of loss of data.  </w:t>
      </w:r>
    </w:p>
    <w:p w:rsidR="00BF29B3" w:rsidRDefault="00BF29B3" w:rsidP="00BF29B3"/>
    <w:p w:rsidR="00473385" w:rsidRDefault="00473385" w:rsidP="00BF29B3"/>
    <w:p w:rsidR="00BF29B3" w:rsidRDefault="00BF29B3" w:rsidP="00792993">
      <w:pPr>
        <w:pStyle w:val="Heading2"/>
      </w:pPr>
      <w:bookmarkStart w:id="76" w:name="_Toc346626369"/>
      <w:r>
        <w:t>CREATION OF USER PROFILES AND ACCESS RIGHTS</w:t>
      </w:r>
      <w:bookmarkEnd w:id="76"/>
    </w:p>
    <w:p w:rsidR="00FA6B7D" w:rsidRDefault="00FA6B7D" w:rsidP="00437A54">
      <w:pPr>
        <w:pStyle w:val="ListParagraph"/>
        <w:numPr>
          <w:ilvl w:val="0"/>
          <w:numId w:val="7"/>
        </w:numPr>
      </w:pPr>
      <w:r>
        <w:t>The software asks for a predefined user-type, username and password to use its feature.</w:t>
      </w:r>
    </w:p>
    <w:p w:rsidR="00FA6B7D" w:rsidRPr="00FA6B7D" w:rsidRDefault="00FA6B7D" w:rsidP="00437A54">
      <w:pPr>
        <w:pStyle w:val="ListParagraph"/>
        <w:numPr>
          <w:ilvl w:val="0"/>
          <w:numId w:val="7"/>
        </w:numPr>
      </w:pPr>
      <w:r>
        <w:t>All the data are not available for all types of user, for example, only an admin can use all the fields of the application. On the other hand, a clerk can only enter data and see data from some selected fields.</w:t>
      </w:r>
      <w:r w:rsidR="00C95BED">
        <w:t xml:space="preserve"> A librarian can use library related data only.</w:t>
      </w:r>
    </w:p>
    <w:p w:rsidR="00BF29B3" w:rsidRDefault="00BF29B3" w:rsidP="00792993">
      <w:pPr>
        <w:pStyle w:val="Heading1"/>
      </w:pPr>
      <w:bookmarkStart w:id="77" w:name="_Toc346626370"/>
      <w:r>
        <w:t>COST ESTIMATION</w:t>
      </w:r>
      <w:bookmarkEnd w:id="77"/>
    </w:p>
    <w:p w:rsidR="00BF29B3" w:rsidRDefault="00BF29B3" w:rsidP="00792993">
      <w:pPr>
        <w:pStyle w:val="Heading2"/>
      </w:pPr>
      <w:bookmarkStart w:id="78" w:name="_Toc346626371"/>
      <w:r>
        <w:t>COST ESTIMATION MODEL</w:t>
      </w:r>
      <w:bookmarkEnd w:id="78"/>
    </w:p>
    <w:p w:rsidR="002D42EE" w:rsidRPr="005D1E44" w:rsidRDefault="002D42EE" w:rsidP="002D42EE">
      <w:pPr>
        <w:rPr>
          <w:sz w:val="24"/>
          <w:szCs w:val="24"/>
        </w:rPr>
      </w:pPr>
      <w:r w:rsidRPr="005D1E44">
        <w:rPr>
          <w:sz w:val="24"/>
          <w:szCs w:val="24"/>
        </w:rPr>
        <w:t xml:space="preserve">We used the basic COCOMO model, which gives an approximate estimate of our </w:t>
      </w:r>
      <w:r>
        <w:rPr>
          <w:b/>
          <w:sz w:val="24"/>
          <w:szCs w:val="24"/>
        </w:rPr>
        <w:t>SM</w:t>
      </w:r>
      <w:r w:rsidRPr="005D1E44">
        <w:rPr>
          <w:b/>
          <w:sz w:val="24"/>
          <w:szCs w:val="24"/>
        </w:rPr>
        <w:t>S</w:t>
      </w:r>
      <w:r w:rsidRPr="005D1E44">
        <w:rPr>
          <w:sz w:val="24"/>
          <w:szCs w:val="24"/>
        </w:rPr>
        <w:t xml:space="preserve"> project parameters. The basic COCOMO estimation model is given by the following expressions:</w:t>
      </w:r>
    </w:p>
    <w:p w:rsidR="002D42EE" w:rsidRPr="005D1E44" w:rsidRDefault="002D42EE" w:rsidP="002D42EE">
      <w:pPr>
        <w:rPr>
          <w:sz w:val="24"/>
          <w:szCs w:val="24"/>
        </w:rPr>
      </w:pPr>
      <w:r w:rsidRPr="005D1E44">
        <w:rPr>
          <w:sz w:val="24"/>
          <w:szCs w:val="24"/>
        </w:rPr>
        <w:t>Effort = a1 * (KLOC</w:t>
      </w:r>
      <w:proofErr w:type="gramStart"/>
      <w:r w:rsidRPr="005D1E44">
        <w:rPr>
          <w:sz w:val="24"/>
          <w:szCs w:val="24"/>
        </w:rPr>
        <w:t>)</w:t>
      </w:r>
      <w:r w:rsidRPr="005D1E44">
        <w:rPr>
          <w:sz w:val="24"/>
          <w:szCs w:val="24"/>
          <w:vertAlign w:val="superscript"/>
        </w:rPr>
        <w:t>a2</w:t>
      </w:r>
      <w:proofErr w:type="gramEnd"/>
      <w:r w:rsidRPr="005D1E44">
        <w:rPr>
          <w:sz w:val="24"/>
          <w:szCs w:val="24"/>
        </w:rPr>
        <w:t xml:space="preserve"> PM</w:t>
      </w:r>
    </w:p>
    <w:p w:rsidR="002D42EE" w:rsidRPr="005D1E44" w:rsidRDefault="002D42EE" w:rsidP="002D42EE">
      <w:pPr>
        <w:rPr>
          <w:sz w:val="24"/>
          <w:szCs w:val="24"/>
        </w:rPr>
      </w:pPr>
      <w:r w:rsidRPr="005D1E44">
        <w:rPr>
          <w:sz w:val="24"/>
          <w:szCs w:val="24"/>
        </w:rPr>
        <w:t>Tdev = b1 * (Effort</w:t>
      </w:r>
      <w:proofErr w:type="gramStart"/>
      <w:r w:rsidRPr="005D1E44">
        <w:rPr>
          <w:sz w:val="24"/>
          <w:szCs w:val="24"/>
        </w:rPr>
        <w:t>)</w:t>
      </w:r>
      <w:r w:rsidRPr="005D1E44">
        <w:rPr>
          <w:sz w:val="24"/>
          <w:szCs w:val="24"/>
          <w:vertAlign w:val="superscript"/>
        </w:rPr>
        <w:t>b2</w:t>
      </w:r>
      <w:r w:rsidRPr="005D1E44">
        <w:rPr>
          <w:sz w:val="24"/>
          <w:szCs w:val="24"/>
        </w:rPr>
        <w:t>months</w:t>
      </w:r>
      <w:proofErr w:type="gramEnd"/>
    </w:p>
    <w:p w:rsidR="002D42EE" w:rsidRPr="005D1E44" w:rsidRDefault="002D42EE" w:rsidP="002D42EE">
      <w:pPr>
        <w:rPr>
          <w:sz w:val="24"/>
          <w:szCs w:val="24"/>
        </w:rPr>
      </w:pPr>
      <w:r w:rsidRPr="005D1E44">
        <w:rPr>
          <w:sz w:val="24"/>
          <w:szCs w:val="24"/>
        </w:rPr>
        <w:t>Where</w:t>
      </w:r>
    </w:p>
    <w:p w:rsidR="002D42EE" w:rsidRPr="005D1E44" w:rsidRDefault="002D42EE" w:rsidP="002D42EE">
      <w:pPr>
        <w:rPr>
          <w:sz w:val="24"/>
          <w:szCs w:val="24"/>
        </w:rPr>
      </w:pPr>
      <w:r w:rsidRPr="005D1E44">
        <w:rPr>
          <w:sz w:val="24"/>
          <w:szCs w:val="24"/>
        </w:rPr>
        <w:t>KLOC is the estimated size of the software product expressed in Kilo Lines of Code a1, a2, b1, b2 are constants for each category of software products.</w:t>
      </w:r>
    </w:p>
    <w:p w:rsidR="002D42EE" w:rsidRPr="005D1E44" w:rsidRDefault="002D42EE" w:rsidP="002D42EE">
      <w:pPr>
        <w:rPr>
          <w:sz w:val="24"/>
          <w:szCs w:val="24"/>
        </w:rPr>
      </w:pPr>
      <w:r w:rsidRPr="005D1E44">
        <w:rPr>
          <w:sz w:val="24"/>
          <w:szCs w:val="24"/>
        </w:rPr>
        <w:t>Tdev is the estimated time to develop the software, expressed in months.</w:t>
      </w:r>
    </w:p>
    <w:p w:rsidR="002D42EE" w:rsidRPr="005D1E44" w:rsidRDefault="002D42EE" w:rsidP="002D42EE">
      <w:pPr>
        <w:rPr>
          <w:sz w:val="24"/>
          <w:szCs w:val="24"/>
        </w:rPr>
      </w:pPr>
      <w:r w:rsidRPr="005D1E44">
        <w:rPr>
          <w:sz w:val="24"/>
          <w:szCs w:val="24"/>
        </w:rPr>
        <w:t xml:space="preserve">Effort is the total effort required to develop the software product, expressed in person-month (PM). </w:t>
      </w:r>
    </w:p>
    <w:p w:rsidR="002D42EE" w:rsidRPr="005D1E44" w:rsidRDefault="002D42EE" w:rsidP="002D42EE">
      <w:pPr>
        <w:rPr>
          <w:sz w:val="24"/>
          <w:szCs w:val="24"/>
        </w:rPr>
      </w:pPr>
      <w:r w:rsidRPr="005D1E44">
        <w:rPr>
          <w:sz w:val="24"/>
          <w:szCs w:val="24"/>
        </w:rPr>
        <w:lastRenderedPageBreak/>
        <w:t>Our project is semidetached type, because the development team consists of a mixture of experienced and inexperienced staff like my guide and me. Team members may have limited experience on related system but may be unfamiliar with aspects of the system being developed.</w:t>
      </w:r>
    </w:p>
    <w:p w:rsidR="002D42EE" w:rsidRPr="005D1E44" w:rsidRDefault="002D42EE" w:rsidP="002D42EE">
      <w:pPr>
        <w:rPr>
          <w:sz w:val="24"/>
          <w:szCs w:val="24"/>
        </w:rPr>
      </w:pPr>
    </w:p>
    <w:p w:rsidR="002D42EE" w:rsidRPr="005D1E44" w:rsidRDefault="002D42EE" w:rsidP="002D42EE">
      <w:pPr>
        <w:pStyle w:val="Heading2"/>
        <w:rPr>
          <w:sz w:val="24"/>
          <w:szCs w:val="24"/>
        </w:rPr>
      </w:pPr>
      <w:bookmarkStart w:id="79" w:name="_Toc351927654"/>
      <w:bookmarkStart w:id="80" w:name="_Toc351952594"/>
      <w:r w:rsidRPr="005D1E44">
        <w:rPr>
          <w:sz w:val="24"/>
          <w:szCs w:val="24"/>
        </w:rPr>
        <w:t>Estimation of development effort</w:t>
      </w:r>
      <w:bookmarkEnd w:id="79"/>
      <w:bookmarkEnd w:id="80"/>
    </w:p>
    <w:p w:rsidR="002D42EE" w:rsidRPr="005D1E44" w:rsidRDefault="002D42EE" w:rsidP="002D42EE">
      <w:pPr>
        <w:rPr>
          <w:sz w:val="24"/>
          <w:szCs w:val="24"/>
        </w:rPr>
      </w:pPr>
      <w:r w:rsidRPr="005D1E44">
        <w:rPr>
          <w:sz w:val="24"/>
          <w:szCs w:val="24"/>
        </w:rPr>
        <w:t xml:space="preserve">For our Semi-detached class software product </w:t>
      </w:r>
      <w:r>
        <w:rPr>
          <w:b/>
          <w:sz w:val="24"/>
          <w:szCs w:val="24"/>
        </w:rPr>
        <w:t>SMS</w:t>
      </w:r>
      <w:r w:rsidRPr="005D1E44">
        <w:rPr>
          <w:sz w:val="24"/>
          <w:szCs w:val="24"/>
        </w:rPr>
        <w:t>, the formula for estimating the effort based on the code size is shown below:</w:t>
      </w:r>
    </w:p>
    <w:p w:rsidR="002D42EE" w:rsidRPr="005D1E44" w:rsidRDefault="002D42EE" w:rsidP="002D42EE">
      <w:pPr>
        <w:rPr>
          <w:sz w:val="24"/>
          <w:szCs w:val="24"/>
        </w:rPr>
      </w:pPr>
      <w:r w:rsidRPr="005D1E44">
        <w:rPr>
          <w:sz w:val="24"/>
          <w:szCs w:val="24"/>
        </w:rPr>
        <w:t xml:space="preserve">Semi-detached </w:t>
      </w:r>
      <w:r>
        <w:rPr>
          <w:b/>
          <w:sz w:val="24"/>
          <w:szCs w:val="24"/>
        </w:rPr>
        <w:t>SMS</w:t>
      </w:r>
      <w:r w:rsidRPr="005D1E44">
        <w:rPr>
          <w:sz w:val="24"/>
          <w:szCs w:val="24"/>
        </w:rPr>
        <w:t xml:space="preserve">:  </w:t>
      </w:r>
      <w:proofErr w:type="gramStart"/>
      <w:r w:rsidRPr="005D1E44">
        <w:rPr>
          <w:sz w:val="24"/>
          <w:szCs w:val="24"/>
        </w:rPr>
        <w:t>Tdev  =</w:t>
      </w:r>
      <w:proofErr w:type="gramEnd"/>
      <w:r w:rsidRPr="005D1E44">
        <w:rPr>
          <w:sz w:val="24"/>
          <w:szCs w:val="24"/>
        </w:rPr>
        <w:t xml:space="preserve">  3.0*(KLOC)</w:t>
      </w:r>
      <w:r w:rsidRPr="005D1E44">
        <w:rPr>
          <w:sz w:val="24"/>
          <w:szCs w:val="24"/>
          <w:vertAlign w:val="superscript"/>
        </w:rPr>
        <w:t>1.12</w:t>
      </w:r>
      <w:r w:rsidRPr="005D1E44">
        <w:rPr>
          <w:sz w:val="24"/>
          <w:szCs w:val="24"/>
        </w:rPr>
        <w:t xml:space="preserve">  PM</w:t>
      </w:r>
    </w:p>
    <w:p w:rsidR="002D42EE" w:rsidRPr="005D1E44" w:rsidRDefault="002D42EE" w:rsidP="002D42EE">
      <w:pPr>
        <w:pStyle w:val="Heading2"/>
        <w:rPr>
          <w:sz w:val="24"/>
          <w:szCs w:val="24"/>
        </w:rPr>
      </w:pPr>
      <w:bookmarkStart w:id="81" w:name="_Toc351927655"/>
      <w:bookmarkStart w:id="82" w:name="_Toc351952595"/>
      <w:r w:rsidRPr="005D1E44">
        <w:rPr>
          <w:sz w:val="24"/>
          <w:szCs w:val="24"/>
        </w:rPr>
        <w:t>Estimation of development time</w:t>
      </w:r>
      <w:bookmarkEnd w:id="81"/>
      <w:bookmarkEnd w:id="82"/>
    </w:p>
    <w:p w:rsidR="002D42EE" w:rsidRPr="005D1E44" w:rsidRDefault="002D42EE" w:rsidP="002D42EE">
      <w:pPr>
        <w:rPr>
          <w:sz w:val="24"/>
          <w:szCs w:val="24"/>
        </w:rPr>
      </w:pPr>
      <w:r w:rsidRPr="005D1E44">
        <w:rPr>
          <w:sz w:val="24"/>
          <w:szCs w:val="24"/>
        </w:rPr>
        <w:t xml:space="preserve">For our Semi-detached class software product </w:t>
      </w:r>
      <w:r>
        <w:rPr>
          <w:b/>
          <w:sz w:val="24"/>
          <w:szCs w:val="24"/>
        </w:rPr>
        <w:t>SMS</w:t>
      </w:r>
      <w:r w:rsidRPr="005D1E44">
        <w:rPr>
          <w:sz w:val="24"/>
          <w:szCs w:val="24"/>
        </w:rPr>
        <w:t>, the formula for estimating the development time based on the effort is given below:</w:t>
      </w:r>
    </w:p>
    <w:p w:rsidR="002D42EE" w:rsidRPr="005D1E44" w:rsidRDefault="002D42EE" w:rsidP="002D42EE">
      <w:r w:rsidRPr="005D1E44">
        <w:t>Semi-detached</w:t>
      </w:r>
      <w:r>
        <w:rPr>
          <w:b/>
          <w:bCs/>
        </w:rPr>
        <w:t>SMS</w:t>
      </w:r>
      <w:r w:rsidRPr="005D1E44">
        <w:t xml:space="preserve">:  </w:t>
      </w:r>
      <w:proofErr w:type="gramStart"/>
      <w:r w:rsidRPr="005D1E44">
        <w:t>Tdev  =</w:t>
      </w:r>
      <w:proofErr w:type="gramEnd"/>
      <w:r w:rsidRPr="005D1E44">
        <w:t xml:space="preserve">  2.5*(Effort)</w:t>
      </w:r>
      <w:r w:rsidRPr="005D1E44">
        <w:rPr>
          <w:vertAlign w:val="superscript"/>
        </w:rPr>
        <w:t>0.35</w:t>
      </w:r>
      <w:r w:rsidRPr="005D1E44">
        <w:t xml:space="preserve">  months</w:t>
      </w:r>
    </w:p>
    <w:p w:rsidR="002D42EE" w:rsidRPr="005D1E44" w:rsidRDefault="002D42EE" w:rsidP="002D42EE">
      <w:pPr>
        <w:rPr>
          <w:vertAlign w:val="superscript"/>
        </w:rPr>
      </w:pPr>
      <w:r w:rsidRPr="005D1E44">
        <w:t xml:space="preserve">Assume that the size of a Semi-detached </w:t>
      </w:r>
      <w:r>
        <w:rPr>
          <w:bCs/>
        </w:rPr>
        <w:t>SMS</w:t>
      </w:r>
      <w:r w:rsidRPr="005D1E44">
        <w:t xml:space="preserve"> product has been estimated to be 4,000 lines of source code. Assume that the average salary of software </w:t>
      </w:r>
      <w:proofErr w:type="gramStart"/>
      <w:r w:rsidRPr="005D1E44">
        <w:t>engineer(</w:t>
      </w:r>
      <w:proofErr w:type="gramEnd"/>
      <w:r w:rsidRPr="005D1E44">
        <w:t>me) is Rs. 15,000 per month.</w:t>
      </w:r>
    </w:p>
    <w:p w:rsidR="002D42EE" w:rsidRPr="005D1E44" w:rsidRDefault="002D42EE" w:rsidP="002D42EE">
      <w:r w:rsidRPr="005D1E44">
        <w:t xml:space="preserve">Assume that the size of our </w:t>
      </w:r>
    </w:p>
    <w:p w:rsidR="002D42EE" w:rsidRPr="005D1E44" w:rsidRDefault="002D42EE" w:rsidP="002D42EE">
      <w:r w:rsidRPr="005D1E44">
        <w:t xml:space="preserve"> The basic COCOMO estimation formula for </w:t>
      </w:r>
      <w:r>
        <w:t>SMS</w:t>
      </w:r>
      <w:r w:rsidRPr="005D1E44">
        <w:t xml:space="preserve"> semidetached software:</w:t>
      </w:r>
    </w:p>
    <w:p w:rsidR="002D42EE" w:rsidRPr="005D1E44" w:rsidRDefault="002D42EE" w:rsidP="002D42EE">
      <w:r w:rsidRPr="005D1E44">
        <w:t>Our Effort = 3.0 * (4)</w:t>
      </w:r>
      <w:r w:rsidRPr="005D1E44">
        <w:rPr>
          <w:vertAlign w:val="superscript"/>
        </w:rPr>
        <w:t xml:space="preserve">1.12 </w:t>
      </w:r>
      <w:r w:rsidRPr="005D1E44">
        <w:t>PM</w:t>
      </w:r>
    </w:p>
    <w:p w:rsidR="002D42EE" w:rsidRPr="005D1E44" w:rsidRDefault="002D42EE" w:rsidP="002D42EE">
      <w:r w:rsidRPr="005D1E44">
        <w:tab/>
        <w:t xml:space="preserve">     = 14 PM</w:t>
      </w:r>
    </w:p>
    <w:p w:rsidR="002D42EE" w:rsidRPr="005D1E44" w:rsidRDefault="002D42EE" w:rsidP="002D42EE">
      <w:pPr>
        <w:rPr>
          <w:vertAlign w:val="superscript"/>
        </w:rPr>
      </w:pPr>
      <w:r w:rsidRPr="005D1E44">
        <w:t>Normal Development time = 2.5 * (14)</w:t>
      </w:r>
      <w:r w:rsidRPr="005D1E44">
        <w:rPr>
          <w:vertAlign w:val="superscript"/>
        </w:rPr>
        <w:t xml:space="preserve">0.35 </w:t>
      </w:r>
      <w:r w:rsidRPr="005D1E44">
        <w:t>months</w:t>
      </w:r>
    </w:p>
    <w:p w:rsidR="002D42EE" w:rsidRPr="005D1E44" w:rsidRDefault="002D42EE" w:rsidP="002D42EE">
      <w:r w:rsidRPr="005D1E44">
        <w:tab/>
      </w:r>
      <w:r w:rsidRPr="005D1E44">
        <w:tab/>
      </w:r>
      <w:r w:rsidRPr="005D1E44">
        <w:tab/>
        <w:t xml:space="preserve">      = 6 months</w:t>
      </w:r>
    </w:p>
    <w:p w:rsidR="002D42EE" w:rsidRPr="005D1E44" w:rsidRDefault="002D42EE" w:rsidP="002D42EE">
      <w:r w:rsidRPr="005D1E44">
        <w:t>Cost required to develop the product = Rs. 6 * 15,000</w:t>
      </w:r>
    </w:p>
    <w:p w:rsidR="002D42EE" w:rsidRDefault="002D42EE" w:rsidP="002D42EE">
      <w:r w:rsidRPr="005D1E44">
        <w:tab/>
      </w:r>
      <w:r w:rsidRPr="005D1E44">
        <w:tab/>
      </w:r>
      <w:r w:rsidRPr="005D1E44">
        <w:tab/>
      </w:r>
      <w:r w:rsidRPr="005D1E44">
        <w:tab/>
        <w:t xml:space="preserve">          = Rs. 90,000</w:t>
      </w:r>
    </w:p>
    <w:p w:rsidR="00167510" w:rsidRPr="00910D8A" w:rsidRDefault="00167510" w:rsidP="00910D8A">
      <w:r w:rsidRPr="00167510">
        <w:rPr>
          <w:noProof/>
          <w:lang w:bidi="ar-SA"/>
        </w:rPr>
        <w:lastRenderedPageBreak/>
        <w:drawing>
          <wp:inline distT="0" distB="0" distL="0" distR="0">
            <wp:extent cx="5943600" cy="59734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estimatio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973445"/>
                    </a:xfrm>
                    <a:prstGeom prst="rect">
                      <a:avLst/>
                    </a:prstGeom>
                  </pic:spPr>
                </pic:pic>
              </a:graphicData>
            </a:graphic>
          </wp:inline>
        </w:drawing>
      </w:r>
    </w:p>
    <w:p w:rsidR="00BF29B3" w:rsidRDefault="00BF29B3" w:rsidP="00792993">
      <w:pPr>
        <w:pStyle w:val="Heading1"/>
      </w:pPr>
      <w:bookmarkStart w:id="83" w:name="_Toc346626372"/>
      <w:r>
        <w:t>REPORTS</w:t>
      </w:r>
      <w:bookmarkEnd w:id="83"/>
    </w:p>
    <w:p w:rsidR="003243B7" w:rsidRDefault="003243B7" w:rsidP="003243B7">
      <w:r w:rsidRPr="00B0151B">
        <w:t>List of reports that are likely to be generated</w:t>
      </w:r>
      <w:r>
        <w:t xml:space="preserve"> in this software are given below:</w:t>
      </w:r>
    </w:p>
    <w:p w:rsidR="003243B7" w:rsidRDefault="003243B7" w:rsidP="00437A54">
      <w:pPr>
        <w:pStyle w:val="ListParagraph"/>
        <w:numPr>
          <w:ilvl w:val="0"/>
          <w:numId w:val="4"/>
        </w:numPr>
        <w:spacing w:before="0" w:line="288" w:lineRule="auto"/>
      </w:pPr>
      <w:r>
        <w:t>Results &amp; Grade report can be generated</w:t>
      </w:r>
    </w:p>
    <w:p w:rsidR="003243B7" w:rsidRDefault="003243B7" w:rsidP="00437A54">
      <w:pPr>
        <w:pStyle w:val="ListParagraph"/>
        <w:numPr>
          <w:ilvl w:val="0"/>
          <w:numId w:val="4"/>
        </w:numPr>
        <w:spacing w:before="0" w:line="288" w:lineRule="auto"/>
      </w:pPr>
      <w:r>
        <w:t>Class toppers will be  given a certificate as a token of appreciation</w:t>
      </w:r>
    </w:p>
    <w:p w:rsidR="003243B7" w:rsidRDefault="003243B7" w:rsidP="00437A54">
      <w:pPr>
        <w:pStyle w:val="ListParagraph"/>
        <w:numPr>
          <w:ilvl w:val="0"/>
          <w:numId w:val="4"/>
        </w:numPr>
        <w:spacing w:before="0" w:line="288" w:lineRule="auto"/>
      </w:pPr>
      <w:r>
        <w:t>List of students can be generated</w:t>
      </w:r>
    </w:p>
    <w:p w:rsidR="003243B7" w:rsidRDefault="003243B7" w:rsidP="00437A54">
      <w:pPr>
        <w:pStyle w:val="ListParagraph"/>
        <w:numPr>
          <w:ilvl w:val="0"/>
          <w:numId w:val="4"/>
        </w:numPr>
        <w:spacing w:before="0" w:line="288" w:lineRule="auto"/>
      </w:pPr>
      <w:r>
        <w:t>List of teachers can be generated</w:t>
      </w:r>
    </w:p>
    <w:p w:rsidR="003243B7" w:rsidRDefault="003243B7" w:rsidP="00437A54">
      <w:pPr>
        <w:pStyle w:val="ListParagraph"/>
        <w:numPr>
          <w:ilvl w:val="0"/>
          <w:numId w:val="4"/>
        </w:numPr>
        <w:spacing w:before="0" w:line="288" w:lineRule="auto"/>
      </w:pPr>
      <w:r>
        <w:t>List of courses can be generated</w:t>
      </w:r>
    </w:p>
    <w:p w:rsidR="003243B7" w:rsidRDefault="003243B7" w:rsidP="00437A54">
      <w:pPr>
        <w:pStyle w:val="ListParagraph"/>
        <w:numPr>
          <w:ilvl w:val="0"/>
          <w:numId w:val="4"/>
        </w:numPr>
        <w:spacing w:before="0" w:line="288" w:lineRule="auto"/>
      </w:pPr>
      <w:r>
        <w:t>Course details can be generated</w:t>
      </w:r>
    </w:p>
    <w:p w:rsidR="003243B7" w:rsidRDefault="003243B7" w:rsidP="00437A54">
      <w:pPr>
        <w:pStyle w:val="ListParagraph"/>
        <w:numPr>
          <w:ilvl w:val="0"/>
          <w:numId w:val="4"/>
        </w:numPr>
        <w:spacing w:before="0" w:line="288" w:lineRule="auto"/>
      </w:pPr>
      <w:r>
        <w:t>Fund details can be generated</w:t>
      </w:r>
    </w:p>
    <w:p w:rsidR="003243B7" w:rsidRDefault="003243B7" w:rsidP="00437A54">
      <w:pPr>
        <w:pStyle w:val="ListParagraph"/>
        <w:numPr>
          <w:ilvl w:val="0"/>
          <w:numId w:val="4"/>
        </w:numPr>
        <w:spacing w:before="0" w:line="288" w:lineRule="auto"/>
      </w:pPr>
      <w:r>
        <w:lastRenderedPageBreak/>
        <w:t>Yearly donation report can be generated</w:t>
      </w:r>
    </w:p>
    <w:p w:rsidR="003243B7" w:rsidRPr="00DE40FE" w:rsidRDefault="003243B7" w:rsidP="00437A54">
      <w:pPr>
        <w:pStyle w:val="ListParagraph"/>
        <w:numPr>
          <w:ilvl w:val="0"/>
          <w:numId w:val="4"/>
        </w:numPr>
        <w:spacing w:before="0" w:line="288" w:lineRule="auto"/>
      </w:pPr>
      <w:r>
        <w:t>Salary slips can be created</w:t>
      </w:r>
    </w:p>
    <w:p w:rsidR="00BF29B3" w:rsidRDefault="00BF29B3" w:rsidP="00BF29B3"/>
    <w:p w:rsidR="00BF29B3" w:rsidRDefault="00BF29B3" w:rsidP="00792993">
      <w:pPr>
        <w:pStyle w:val="Heading1"/>
      </w:pPr>
      <w:bookmarkStart w:id="84" w:name="_Toc346626373"/>
      <w:r>
        <w:t>FUTURE SCOPE AND FURTHER ENHANCEMENT</w:t>
      </w:r>
      <w:bookmarkEnd w:id="84"/>
    </w:p>
    <w:p w:rsidR="003243B7" w:rsidRDefault="003243B7" w:rsidP="003243B7">
      <w:pPr>
        <w:pStyle w:val="ListParagraph"/>
        <w:numPr>
          <w:ilvl w:val="0"/>
          <w:numId w:val="3"/>
        </w:numPr>
      </w:pPr>
      <w:r>
        <w:t>Mobile application could be developed for students’ guardians for querying about various details.</w:t>
      </w:r>
    </w:p>
    <w:p w:rsidR="003243B7" w:rsidRDefault="003243B7" w:rsidP="003243B7">
      <w:pPr>
        <w:pStyle w:val="ListParagraph"/>
        <w:numPr>
          <w:ilvl w:val="0"/>
          <w:numId w:val="3"/>
        </w:numPr>
      </w:pPr>
      <w:r>
        <w:t>Support for Linux operating system could be added.</w:t>
      </w:r>
    </w:p>
    <w:p w:rsidR="003243B7" w:rsidRPr="00DE40FE" w:rsidRDefault="003243B7" w:rsidP="003243B7">
      <w:pPr>
        <w:pStyle w:val="ListParagraph"/>
        <w:numPr>
          <w:ilvl w:val="0"/>
          <w:numId w:val="3"/>
        </w:numPr>
      </w:pPr>
      <w:r>
        <w:t xml:space="preserve">Online result checking and fees payment feature could be added.   </w:t>
      </w:r>
    </w:p>
    <w:p w:rsidR="00BF29B3" w:rsidRDefault="00BF29B3" w:rsidP="00BF29B3"/>
    <w:p w:rsidR="00BF29B3" w:rsidRDefault="00BF29B3" w:rsidP="00792993">
      <w:pPr>
        <w:pStyle w:val="Heading1"/>
      </w:pPr>
      <w:bookmarkStart w:id="85" w:name="_Toc346626374"/>
      <w:r>
        <w:t>BIBLIOGRAPHY</w:t>
      </w:r>
      <w:bookmarkEnd w:id="85"/>
    </w:p>
    <w:p w:rsidR="00BD2E42" w:rsidRPr="00BD2E42" w:rsidRDefault="00BD2E42" w:rsidP="00BD2E42">
      <w:pPr>
        <w:pStyle w:val="Heading2"/>
      </w:pPr>
      <w:r>
        <w:t>Websites</w:t>
      </w:r>
    </w:p>
    <w:p w:rsidR="00FC75E2" w:rsidRPr="007B4EED" w:rsidRDefault="008923F9" w:rsidP="00437A54">
      <w:pPr>
        <w:pStyle w:val="ListParagraph"/>
        <w:numPr>
          <w:ilvl w:val="0"/>
          <w:numId w:val="11"/>
        </w:numPr>
        <w:spacing w:before="0" w:line="480" w:lineRule="auto"/>
        <w:rPr>
          <w:rStyle w:val="Hyperlink"/>
        </w:rPr>
      </w:pPr>
      <w:hyperlink r:id="rId58" w:history="1">
        <w:r w:rsidR="00FC75E2" w:rsidRPr="00532BBF">
          <w:rPr>
            <w:rStyle w:val="Hyperlink"/>
            <w:rFonts w:ascii="Arial" w:hAnsi="Arial" w:cs="Arial"/>
            <w:lang w:eastAsia="en-IN"/>
          </w:rPr>
          <w:t>http://en.wikipedia.org</w:t>
        </w:r>
      </w:hyperlink>
    </w:p>
    <w:p w:rsidR="00FC75E2" w:rsidRPr="007B4EED" w:rsidRDefault="00FC75E2" w:rsidP="00437A54">
      <w:pPr>
        <w:pStyle w:val="ListParagraph"/>
        <w:numPr>
          <w:ilvl w:val="0"/>
          <w:numId w:val="11"/>
        </w:numPr>
        <w:spacing w:before="0" w:line="480" w:lineRule="auto"/>
        <w:rPr>
          <w:rStyle w:val="Hyperlink"/>
          <w:rFonts w:ascii="Arial" w:hAnsi="Arial" w:cs="Arial"/>
          <w:i/>
          <w:lang w:eastAsia="en-IN"/>
        </w:rPr>
      </w:pPr>
      <w:r w:rsidRPr="007B4EED">
        <w:rPr>
          <w:rStyle w:val="Hyperlink"/>
          <w:rFonts w:ascii="Arial" w:hAnsi="Arial" w:cs="Arial"/>
          <w:lang w:eastAsia="en-IN"/>
        </w:rPr>
        <w:t>http://en.wikipedia.org/wiki/Windows_Presentation_Foundation</w:t>
      </w:r>
    </w:p>
    <w:p w:rsidR="00FC75E2" w:rsidRPr="003D5729" w:rsidRDefault="008923F9" w:rsidP="00437A54">
      <w:pPr>
        <w:pStyle w:val="ListParagraph"/>
        <w:numPr>
          <w:ilvl w:val="0"/>
          <w:numId w:val="11"/>
        </w:numPr>
        <w:spacing w:before="0" w:line="480" w:lineRule="auto"/>
        <w:rPr>
          <w:rStyle w:val="Hyperlink"/>
        </w:rPr>
      </w:pPr>
      <w:hyperlink r:id="rId59" w:history="1">
        <w:r w:rsidR="00FC75E2" w:rsidRPr="00532BBF">
          <w:rPr>
            <w:rStyle w:val="Hyperlink"/>
            <w:rFonts w:ascii="Arial" w:hAnsi="Arial" w:cs="Arial"/>
            <w:lang w:eastAsia="en-IN"/>
          </w:rPr>
          <w:t>http://msdn.microsoft.com/en-us/</w:t>
        </w:r>
      </w:hyperlink>
    </w:p>
    <w:p w:rsidR="00FC75E2" w:rsidRPr="003D5729" w:rsidRDefault="00FC75E2" w:rsidP="00437A54">
      <w:pPr>
        <w:pStyle w:val="ListParagraph"/>
        <w:numPr>
          <w:ilvl w:val="0"/>
          <w:numId w:val="11"/>
        </w:numPr>
        <w:spacing w:before="0" w:line="480" w:lineRule="auto"/>
        <w:rPr>
          <w:rStyle w:val="Hyperlink"/>
          <w:rFonts w:ascii="Arial" w:hAnsi="Arial" w:cs="Arial"/>
          <w:i/>
          <w:lang w:eastAsia="en-IN"/>
        </w:rPr>
      </w:pPr>
      <w:r w:rsidRPr="003D5729">
        <w:rPr>
          <w:rStyle w:val="Hyperlink"/>
          <w:rFonts w:ascii="Arial" w:hAnsi="Arial" w:cs="Arial"/>
          <w:lang w:eastAsia="en-IN"/>
        </w:rPr>
        <w:t>http://www.c-sharpcorner.com/beginners/</w:t>
      </w:r>
    </w:p>
    <w:p w:rsidR="00FC75E2" w:rsidRPr="00DC1ADE" w:rsidRDefault="008923F9" w:rsidP="00437A54">
      <w:pPr>
        <w:pStyle w:val="ListParagraph"/>
        <w:numPr>
          <w:ilvl w:val="0"/>
          <w:numId w:val="11"/>
        </w:numPr>
        <w:spacing w:before="0" w:line="480" w:lineRule="auto"/>
        <w:rPr>
          <w:rStyle w:val="Hyperlink"/>
        </w:rPr>
      </w:pPr>
      <w:hyperlink r:id="rId60" w:history="1">
        <w:r w:rsidR="00FC75E2" w:rsidRPr="00532BBF">
          <w:rPr>
            <w:rStyle w:val="Hyperlink"/>
            <w:rFonts w:ascii="Arial" w:hAnsi="Arial" w:cs="Arial"/>
            <w:lang w:eastAsia="en-IN"/>
          </w:rPr>
          <w:t>http://www.microsoft.com/en-us/default.aspx</w:t>
        </w:r>
      </w:hyperlink>
    </w:p>
    <w:p w:rsidR="00FC75E2" w:rsidRPr="00322939" w:rsidRDefault="008923F9" w:rsidP="00437A54">
      <w:pPr>
        <w:pStyle w:val="ListParagraph"/>
        <w:numPr>
          <w:ilvl w:val="0"/>
          <w:numId w:val="11"/>
        </w:numPr>
        <w:spacing w:before="0" w:line="480" w:lineRule="auto"/>
        <w:rPr>
          <w:color w:val="FF8119" w:themeColor="hyperlink"/>
          <w:u w:val="single"/>
        </w:rPr>
      </w:pPr>
      <w:hyperlink r:id="rId61" w:history="1">
        <w:r w:rsidR="00FC75E2" w:rsidRPr="00532BBF">
          <w:rPr>
            <w:rStyle w:val="Hyperlink"/>
            <w:rFonts w:ascii="Arial" w:hAnsi="Arial" w:cs="Arial"/>
            <w:lang w:eastAsia="en-IN"/>
          </w:rPr>
          <w:t>http://www.codeplex.com/</w:t>
        </w:r>
      </w:hyperlink>
    </w:p>
    <w:p w:rsidR="00322939" w:rsidRPr="00DC1ADE" w:rsidRDefault="00322939" w:rsidP="00437A54">
      <w:pPr>
        <w:pStyle w:val="ListParagraph"/>
        <w:numPr>
          <w:ilvl w:val="0"/>
          <w:numId w:val="11"/>
        </w:numPr>
        <w:spacing w:before="0" w:line="480" w:lineRule="auto"/>
        <w:rPr>
          <w:rStyle w:val="Hyperlink"/>
        </w:rPr>
      </w:pPr>
      <w:r w:rsidRPr="00322939">
        <w:rPr>
          <w:rStyle w:val="Hyperlink"/>
        </w:rPr>
        <w:t>http://searchitchannel.techtarget.com/</w:t>
      </w:r>
    </w:p>
    <w:p w:rsidR="00FC75E2" w:rsidRPr="00DC1ADE" w:rsidRDefault="008923F9" w:rsidP="00437A54">
      <w:pPr>
        <w:pStyle w:val="ListParagraph"/>
        <w:numPr>
          <w:ilvl w:val="0"/>
          <w:numId w:val="11"/>
        </w:numPr>
        <w:spacing w:before="0" w:line="480" w:lineRule="auto"/>
        <w:rPr>
          <w:rStyle w:val="Hyperlink"/>
        </w:rPr>
      </w:pPr>
      <w:hyperlink r:id="rId62" w:history="1">
        <w:r w:rsidR="00FC75E2" w:rsidRPr="00532BBF">
          <w:rPr>
            <w:rStyle w:val="Hyperlink"/>
            <w:rFonts w:ascii="Arial" w:hAnsi="Arial" w:cs="Arial"/>
            <w:lang w:eastAsia="en-IN"/>
          </w:rPr>
          <w:t>http://stackoverflow.com/</w:t>
        </w:r>
      </w:hyperlink>
    </w:p>
    <w:p w:rsidR="00FC75E2" w:rsidRPr="00866347" w:rsidRDefault="008923F9" w:rsidP="00437A54">
      <w:pPr>
        <w:pStyle w:val="ListParagraph"/>
        <w:numPr>
          <w:ilvl w:val="0"/>
          <w:numId w:val="11"/>
        </w:numPr>
        <w:spacing w:before="0" w:line="480" w:lineRule="auto"/>
        <w:rPr>
          <w:color w:val="FF8119" w:themeColor="hyperlink"/>
          <w:u w:val="single"/>
        </w:rPr>
      </w:pPr>
      <w:hyperlink r:id="rId63" w:history="1">
        <w:r w:rsidR="00FC75E2" w:rsidRPr="00532BBF">
          <w:rPr>
            <w:rStyle w:val="Hyperlink"/>
            <w:rFonts w:ascii="Arial" w:hAnsi="Arial" w:cs="Arial"/>
            <w:lang w:eastAsia="en-IN"/>
          </w:rPr>
          <w:t>http://www.codeguru.com/</w:t>
        </w:r>
      </w:hyperlink>
    </w:p>
    <w:p w:rsidR="00866347" w:rsidRPr="00C45F8B" w:rsidRDefault="00866347" w:rsidP="00437A54">
      <w:pPr>
        <w:pStyle w:val="ListParagraph"/>
        <w:numPr>
          <w:ilvl w:val="0"/>
          <w:numId w:val="11"/>
        </w:numPr>
        <w:spacing w:before="0" w:line="480" w:lineRule="auto"/>
        <w:rPr>
          <w:rStyle w:val="Hyperlink"/>
        </w:rPr>
      </w:pPr>
      <w:r>
        <w:rPr>
          <w:rStyle w:val="Hyperlink"/>
        </w:rPr>
        <w:t>http://www.roseindia.net/</w:t>
      </w:r>
    </w:p>
    <w:p w:rsidR="00FC75E2" w:rsidRPr="00C45F8B" w:rsidRDefault="00FC75E2" w:rsidP="00437A54">
      <w:pPr>
        <w:pStyle w:val="ListParagraph"/>
        <w:numPr>
          <w:ilvl w:val="0"/>
          <w:numId w:val="11"/>
        </w:numPr>
        <w:spacing w:before="0" w:line="480" w:lineRule="auto"/>
        <w:rPr>
          <w:rStyle w:val="Hyperlink"/>
          <w:rFonts w:ascii="Arial" w:hAnsi="Arial" w:cs="Arial"/>
          <w:i/>
          <w:lang w:eastAsia="en-IN"/>
        </w:rPr>
      </w:pPr>
      <w:r w:rsidRPr="00C45F8B">
        <w:rPr>
          <w:rStyle w:val="Hyperlink"/>
          <w:rFonts w:ascii="Arial" w:hAnsi="Arial" w:cs="Arial"/>
          <w:lang w:eastAsia="en-IN"/>
        </w:rPr>
        <w:t>http://www.csharpcourse.com/</w:t>
      </w:r>
    </w:p>
    <w:p w:rsidR="00FC75E2" w:rsidRPr="00DC1ADE" w:rsidRDefault="008923F9" w:rsidP="00437A54">
      <w:pPr>
        <w:pStyle w:val="ListParagraph"/>
        <w:numPr>
          <w:ilvl w:val="0"/>
          <w:numId w:val="11"/>
        </w:numPr>
        <w:spacing w:before="0" w:line="480" w:lineRule="auto"/>
        <w:rPr>
          <w:rStyle w:val="Hyperlink"/>
        </w:rPr>
      </w:pPr>
      <w:hyperlink r:id="rId64" w:history="1">
        <w:r w:rsidR="00FC75E2" w:rsidRPr="00532BBF">
          <w:rPr>
            <w:rStyle w:val="Hyperlink"/>
            <w:rFonts w:ascii="Arial" w:hAnsi="Arial" w:cs="Arial"/>
            <w:lang w:eastAsia="en-IN"/>
          </w:rPr>
          <w:t>http://www.w3schools.com</w:t>
        </w:r>
      </w:hyperlink>
    </w:p>
    <w:p w:rsidR="00FC75E2" w:rsidRPr="00BA5152" w:rsidRDefault="008923F9" w:rsidP="00437A54">
      <w:pPr>
        <w:pStyle w:val="ListParagraph"/>
        <w:numPr>
          <w:ilvl w:val="0"/>
          <w:numId w:val="11"/>
        </w:numPr>
        <w:spacing w:before="0" w:line="480" w:lineRule="auto"/>
        <w:rPr>
          <w:rStyle w:val="Hyperlink"/>
          <w:rFonts w:ascii="Arial" w:hAnsi="Arial" w:cs="Arial"/>
          <w:i/>
          <w:lang w:eastAsia="en-IN"/>
        </w:rPr>
      </w:pPr>
      <w:hyperlink r:id="rId65" w:history="1">
        <w:r w:rsidR="00FC75E2" w:rsidRPr="004657AA">
          <w:rPr>
            <w:rStyle w:val="Hyperlink"/>
            <w:rFonts w:ascii="Arial" w:hAnsi="Arial" w:cs="Arial"/>
            <w:lang w:eastAsia="en-IN"/>
          </w:rPr>
          <w:t>http://blogs.technicise.com/</w:t>
        </w:r>
      </w:hyperlink>
    </w:p>
    <w:p w:rsidR="00FC75E2" w:rsidRPr="00BA5152" w:rsidRDefault="00FC75E2" w:rsidP="00437A54">
      <w:pPr>
        <w:pStyle w:val="ListParagraph"/>
        <w:numPr>
          <w:ilvl w:val="0"/>
          <w:numId w:val="11"/>
        </w:numPr>
        <w:spacing w:before="0" w:line="480" w:lineRule="auto"/>
        <w:rPr>
          <w:rStyle w:val="Hyperlink"/>
          <w:rFonts w:ascii="Arial" w:hAnsi="Arial" w:cs="Arial"/>
          <w:i/>
          <w:lang w:eastAsia="en-IN"/>
        </w:rPr>
      </w:pPr>
      <w:r w:rsidRPr="00BA5152">
        <w:rPr>
          <w:rStyle w:val="Hyperlink"/>
          <w:rFonts w:ascii="Arial" w:hAnsi="Arial" w:cs="Arial"/>
          <w:lang w:eastAsia="en-IN"/>
        </w:rPr>
        <w:t>http://connect.technicise.com/</w:t>
      </w:r>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66" w:history="1">
        <w:r w:rsidR="00FC75E2" w:rsidRPr="00B2521C">
          <w:rPr>
            <w:rStyle w:val="Hyperlink"/>
            <w:rFonts w:ascii="Arial" w:hAnsi="Arial" w:cs="Arial"/>
            <w:lang w:eastAsia="en-IN"/>
          </w:rPr>
          <w:t>http://www.mysql.com/</w:t>
        </w:r>
      </w:hyperlink>
    </w:p>
    <w:p w:rsidR="00FC75E2" w:rsidRDefault="00FC75E2" w:rsidP="00437A54">
      <w:pPr>
        <w:pStyle w:val="ListParagraph"/>
        <w:numPr>
          <w:ilvl w:val="0"/>
          <w:numId w:val="11"/>
        </w:numPr>
        <w:spacing w:before="0" w:line="480" w:lineRule="auto"/>
        <w:rPr>
          <w:rStyle w:val="Hyperlink"/>
          <w:rFonts w:ascii="Arial" w:hAnsi="Arial" w:cs="Arial"/>
          <w:i/>
          <w:lang w:eastAsia="en-IN"/>
        </w:rPr>
      </w:pPr>
      <w:r w:rsidRPr="00BA5152">
        <w:rPr>
          <w:rStyle w:val="Hyperlink"/>
          <w:rFonts w:ascii="Arial" w:hAnsi="Arial" w:cs="Arial"/>
          <w:lang w:eastAsia="en-IN"/>
        </w:rPr>
        <w:t>http://www.mysql.com/support/</w:t>
      </w:r>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67" w:history="1">
        <w:r w:rsidR="00FC75E2" w:rsidRPr="00B2521C">
          <w:rPr>
            <w:rStyle w:val="Hyperlink"/>
            <w:rFonts w:ascii="Arial" w:hAnsi="Arial" w:cs="Arial"/>
            <w:lang w:eastAsia="en-IN"/>
          </w:rPr>
          <w:t>http://dev.mysql.com/</w:t>
        </w:r>
      </w:hyperlink>
    </w:p>
    <w:p w:rsidR="00FC75E2" w:rsidRPr="00114710" w:rsidRDefault="00FC75E2" w:rsidP="00437A54">
      <w:pPr>
        <w:pStyle w:val="ListParagraph"/>
        <w:numPr>
          <w:ilvl w:val="0"/>
          <w:numId w:val="11"/>
        </w:numPr>
        <w:spacing w:before="0" w:line="480" w:lineRule="auto"/>
        <w:rPr>
          <w:rStyle w:val="Hyperlink"/>
          <w:rFonts w:ascii="Arial" w:hAnsi="Arial" w:cs="Arial"/>
          <w:i/>
          <w:lang w:eastAsia="en-IN"/>
        </w:rPr>
      </w:pPr>
      <w:r w:rsidRPr="00BA5152">
        <w:rPr>
          <w:rStyle w:val="Hyperlink"/>
          <w:rFonts w:ascii="Arial" w:hAnsi="Arial" w:cs="Arial"/>
          <w:lang w:eastAsia="en-IN"/>
        </w:rPr>
        <w:t>http://dev.mysql.com/support/</w:t>
      </w:r>
    </w:p>
    <w:p w:rsidR="00FC75E2" w:rsidRPr="00114710" w:rsidRDefault="008923F9" w:rsidP="00437A54">
      <w:pPr>
        <w:pStyle w:val="ListParagraph"/>
        <w:numPr>
          <w:ilvl w:val="0"/>
          <w:numId w:val="11"/>
        </w:numPr>
        <w:spacing w:before="0" w:line="480" w:lineRule="auto"/>
        <w:rPr>
          <w:rStyle w:val="Hyperlink"/>
          <w:rFonts w:ascii="Arial" w:hAnsi="Arial" w:cs="Arial"/>
          <w:i/>
          <w:lang w:eastAsia="en-IN"/>
        </w:rPr>
      </w:pPr>
      <w:hyperlink r:id="rId68" w:history="1">
        <w:r w:rsidR="00FC75E2" w:rsidRPr="00114710">
          <w:rPr>
            <w:rStyle w:val="Hyperlink"/>
            <w:rFonts w:ascii="Arial" w:hAnsi="Arial" w:cs="Arial"/>
            <w:lang w:eastAsia="en-IN"/>
          </w:rPr>
          <w:t>http://www.homeandlearn.co.uk/csharp/csharp.html</w:t>
        </w:r>
      </w:hyperlink>
    </w:p>
    <w:p w:rsidR="00FC75E2" w:rsidRPr="00931BA6" w:rsidRDefault="008923F9" w:rsidP="00437A54">
      <w:pPr>
        <w:pStyle w:val="ListParagraph"/>
        <w:numPr>
          <w:ilvl w:val="0"/>
          <w:numId w:val="11"/>
        </w:numPr>
        <w:spacing w:before="0" w:line="480" w:lineRule="auto"/>
        <w:rPr>
          <w:rFonts w:ascii="Arial" w:hAnsi="Arial" w:cs="Arial"/>
          <w:i/>
          <w:color w:val="FF8119" w:themeColor="hyperlink"/>
          <w:u w:val="single"/>
          <w:lang w:eastAsia="en-IN"/>
        </w:rPr>
      </w:pPr>
      <w:hyperlink r:id="rId69" w:history="1">
        <w:r w:rsidR="00FC75E2" w:rsidRPr="00114710">
          <w:rPr>
            <w:rStyle w:val="Hyperlink"/>
            <w:rFonts w:ascii="Arial" w:hAnsi="Arial" w:cs="Arial"/>
            <w:lang w:eastAsia="en-IN"/>
          </w:rPr>
          <w:t>http://www.wpftutorial.net/Home.html</w:t>
        </w:r>
      </w:hyperlink>
    </w:p>
    <w:p w:rsidR="00931BA6" w:rsidRDefault="00931BA6" w:rsidP="00437A54">
      <w:pPr>
        <w:pStyle w:val="ListParagraph"/>
        <w:numPr>
          <w:ilvl w:val="0"/>
          <w:numId w:val="11"/>
        </w:numPr>
        <w:spacing w:before="0" w:line="480" w:lineRule="auto"/>
        <w:rPr>
          <w:rStyle w:val="Hyperlink"/>
          <w:rFonts w:ascii="Arial" w:hAnsi="Arial" w:cs="Arial"/>
          <w:i/>
          <w:lang w:eastAsia="en-IN"/>
        </w:rPr>
      </w:pPr>
      <w:r w:rsidRPr="00931BA6">
        <w:rPr>
          <w:rStyle w:val="Hyperlink"/>
          <w:rFonts w:ascii="Arial" w:hAnsi="Arial" w:cs="Arial"/>
          <w:i/>
          <w:lang w:eastAsia="en-IN"/>
        </w:rPr>
        <w:t>http://netbeans.org/</w:t>
      </w:r>
    </w:p>
    <w:p w:rsidR="00FC75E2" w:rsidRDefault="00FC75E2" w:rsidP="00437A54">
      <w:pPr>
        <w:pStyle w:val="ListParagraph"/>
        <w:numPr>
          <w:ilvl w:val="0"/>
          <w:numId w:val="11"/>
        </w:numPr>
        <w:spacing w:before="0" w:line="480" w:lineRule="auto"/>
        <w:rPr>
          <w:rStyle w:val="Hyperlink"/>
          <w:rFonts w:ascii="Arial" w:hAnsi="Arial" w:cs="Arial"/>
          <w:i/>
          <w:lang w:eastAsia="en-IN"/>
        </w:rPr>
      </w:pPr>
      <w:r w:rsidRPr="00972752">
        <w:rPr>
          <w:rStyle w:val="Hyperlink"/>
          <w:rFonts w:ascii="Arial" w:hAnsi="Arial" w:cs="Arial"/>
          <w:lang w:eastAsia="en-IN"/>
        </w:rPr>
        <w:t>https://www.facebook.com/</w:t>
      </w:r>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0" w:history="1">
        <w:r w:rsidR="00FC75E2" w:rsidRPr="00B2521C">
          <w:rPr>
            <w:rStyle w:val="Hyperlink"/>
            <w:rFonts w:ascii="Arial" w:hAnsi="Arial" w:cs="Arial"/>
            <w:lang w:eastAsia="en-IN"/>
          </w:rPr>
          <w:t>https://developers.facebook.com/</w:t>
        </w:r>
      </w:hyperlink>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1" w:history="1">
        <w:r w:rsidR="00FC75E2" w:rsidRPr="00B2521C">
          <w:rPr>
            <w:rStyle w:val="Hyperlink"/>
            <w:rFonts w:ascii="Arial" w:hAnsi="Arial" w:cs="Arial"/>
            <w:lang w:eastAsia="en-IN"/>
          </w:rPr>
          <w:t>https://developers.facebook.com/apps</w:t>
        </w:r>
      </w:hyperlink>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2" w:history="1">
        <w:r w:rsidR="00FC75E2" w:rsidRPr="00B2521C">
          <w:rPr>
            <w:rStyle w:val="Hyperlink"/>
            <w:rFonts w:ascii="Arial" w:hAnsi="Arial" w:cs="Arial"/>
            <w:lang w:eastAsia="en-IN"/>
          </w:rPr>
          <w:t>https://www.facebook.com/creatormyapp</w:t>
        </w:r>
      </w:hyperlink>
    </w:p>
    <w:p w:rsidR="00FC75E2" w:rsidRDefault="00FC75E2" w:rsidP="00437A54">
      <w:pPr>
        <w:pStyle w:val="ListParagraph"/>
        <w:numPr>
          <w:ilvl w:val="0"/>
          <w:numId w:val="11"/>
        </w:numPr>
        <w:spacing w:before="0" w:line="480" w:lineRule="auto"/>
        <w:rPr>
          <w:rStyle w:val="Hyperlink"/>
          <w:rFonts w:ascii="Arial" w:hAnsi="Arial" w:cs="Arial"/>
          <w:i/>
          <w:lang w:eastAsia="en-IN"/>
        </w:rPr>
      </w:pPr>
      <w:r w:rsidRPr="00651257">
        <w:rPr>
          <w:rStyle w:val="Hyperlink"/>
          <w:rFonts w:ascii="Arial" w:hAnsi="Arial" w:cs="Arial"/>
          <w:lang w:eastAsia="en-IN"/>
        </w:rPr>
        <w:t>https://www.facebook.com/help/</w:t>
      </w:r>
    </w:p>
    <w:p w:rsidR="00FC75E2" w:rsidRDefault="00FC75E2" w:rsidP="00437A54">
      <w:pPr>
        <w:pStyle w:val="ListParagraph"/>
        <w:numPr>
          <w:ilvl w:val="0"/>
          <w:numId w:val="11"/>
        </w:numPr>
        <w:spacing w:before="0" w:line="480" w:lineRule="auto"/>
        <w:rPr>
          <w:rStyle w:val="Hyperlink"/>
          <w:rFonts w:ascii="Arial" w:hAnsi="Arial" w:cs="Arial"/>
          <w:i/>
          <w:lang w:eastAsia="en-IN"/>
        </w:rPr>
      </w:pPr>
      <w:r w:rsidRPr="00972752">
        <w:rPr>
          <w:rStyle w:val="Hyperlink"/>
          <w:rFonts w:ascii="Arial" w:hAnsi="Arial" w:cs="Arial"/>
          <w:lang w:eastAsia="en-IN"/>
        </w:rPr>
        <w:t>https://twitter.com/#</w:t>
      </w:r>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3" w:history="1">
        <w:r w:rsidR="00FC75E2" w:rsidRPr="00B2521C">
          <w:rPr>
            <w:rStyle w:val="Hyperlink"/>
            <w:rFonts w:ascii="Arial" w:hAnsi="Arial" w:cs="Arial"/>
            <w:lang w:eastAsia="en-IN"/>
          </w:rPr>
          <w:t>https://dev.twitter.com/</w:t>
        </w:r>
      </w:hyperlink>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4" w:history="1">
        <w:r w:rsidR="00FC75E2" w:rsidRPr="00B2521C">
          <w:rPr>
            <w:rStyle w:val="Hyperlink"/>
            <w:rFonts w:ascii="Arial" w:hAnsi="Arial" w:cs="Arial"/>
            <w:lang w:eastAsia="en-IN"/>
          </w:rPr>
          <w:t>https://dev.twitter.com/discussions/3477</w:t>
        </w:r>
      </w:hyperlink>
    </w:p>
    <w:p w:rsidR="00FC75E2" w:rsidRDefault="00FC75E2" w:rsidP="00437A54">
      <w:pPr>
        <w:pStyle w:val="ListParagraph"/>
        <w:numPr>
          <w:ilvl w:val="0"/>
          <w:numId w:val="11"/>
        </w:numPr>
        <w:spacing w:before="0" w:line="480" w:lineRule="auto"/>
        <w:rPr>
          <w:rStyle w:val="Hyperlink"/>
          <w:rFonts w:ascii="Arial" w:hAnsi="Arial" w:cs="Arial"/>
          <w:i/>
          <w:lang w:eastAsia="en-IN"/>
        </w:rPr>
      </w:pPr>
      <w:r w:rsidRPr="00651257">
        <w:rPr>
          <w:rStyle w:val="Hyperlink"/>
          <w:rFonts w:ascii="Arial" w:hAnsi="Arial" w:cs="Arial"/>
          <w:lang w:eastAsia="en-IN"/>
        </w:rPr>
        <w:t>https://support.twitter.com/</w:t>
      </w:r>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5" w:history="1">
        <w:r w:rsidR="00FC75E2" w:rsidRPr="009D5981">
          <w:rPr>
            <w:rStyle w:val="Hyperlink"/>
            <w:rFonts w:ascii="Arial" w:hAnsi="Arial" w:cs="Arial"/>
            <w:lang w:eastAsia="en-IN"/>
          </w:rPr>
          <w:t>https://developers.google.com/</w:t>
        </w:r>
      </w:hyperlink>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6" w:history="1">
        <w:r w:rsidR="00FC75E2" w:rsidRPr="00B2521C">
          <w:rPr>
            <w:rStyle w:val="Hyperlink"/>
            <w:rFonts w:ascii="Arial" w:hAnsi="Arial" w:cs="Arial"/>
            <w:lang w:eastAsia="en-IN"/>
          </w:rPr>
          <w:t>https://maps.google.co.in/</w:t>
        </w:r>
      </w:hyperlink>
    </w:p>
    <w:p w:rsidR="00FC75E2" w:rsidRPr="001173C8" w:rsidRDefault="00FC75E2" w:rsidP="00437A54">
      <w:pPr>
        <w:pStyle w:val="ListParagraph"/>
        <w:numPr>
          <w:ilvl w:val="0"/>
          <w:numId w:val="11"/>
        </w:numPr>
        <w:spacing w:before="0" w:line="480" w:lineRule="auto"/>
        <w:rPr>
          <w:rStyle w:val="Hyperlink"/>
          <w:rFonts w:ascii="Arial" w:hAnsi="Arial" w:cs="Arial"/>
          <w:i/>
          <w:lang w:eastAsia="en-IN"/>
        </w:rPr>
      </w:pPr>
      <w:r w:rsidRPr="00651257">
        <w:rPr>
          <w:rStyle w:val="Hyperlink"/>
          <w:rFonts w:ascii="Arial" w:hAnsi="Arial" w:cs="Arial"/>
          <w:lang w:eastAsia="en-IN"/>
        </w:rPr>
        <w:t>http://support.google.com/maps/?hl=en&amp;rd=1</w:t>
      </w:r>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7" w:history="1">
        <w:r w:rsidR="00FC75E2" w:rsidRPr="00B2521C">
          <w:rPr>
            <w:rStyle w:val="Hyperlink"/>
            <w:rFonts w:ascii="Arial" w:hAnsi="Arial" w:cs="Arial"/>
            <w:lang w:eastAsia="en-IN"/>
          </w:rPr>
          <w:t>http://www.youtube.com/?gl=IN</w:t>
        </w:r>
      </w:hyperlink>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8" w:history="1">
        <w:r w:rsidR="00FC75E2" w:rsidRPr="00B2521C">
          <w:rPr>
            <w:rStyle w:val="Hyperlink"/>
            <w:rFonts w:ascii="Arial" w:hAnsi="Arial" w:cs="Arial"/>
            <w:lang w:eastAsia="en-IN"/>
          </w:rPr>
          <w:t>http://blendinsider.com/</w:t>
        </w:r>
      </w:hyperlink>
    </w:p>
    <w:p w:rsidR="00FC75E2" w:rsidRDefault="00FC75E2" w:rsidP="00437A54">
      <w:pPr>
        <w:pStyle w:val="ListParagraph"/>
        <w:numPr>
          <w:ilvl w:val="0"/>
          <w:numId w:val="11"/>
        </w:numPr>
        <w:spacing w:before="0" w:line="480" w:lineRule="auto"/>
        <w:rPr>
          <w:rStyle w:val="Hyperlink"/>
          <w:rFonts w:ascii="Arial" w:hAnsi="Arial" w:cs="Arial"/>
          <w:i/>
          <w:lang w:eastAsia="en-IN"/>
        </w:rPr>
      </w:pPr>
      <w:r w:rsidRPr="00806D4F">
        <w:rPr>
          <w:rStyle w:val="Hyperlink"/>
          <w:rFonts w:ascii="Arial" w:hAnsi="Arial" w:cs="Arial"/>
          <w:lang w:eastAsia="en-IN"/>
        </w:rPr>
        <w:t>https://github.com/</w:t>
      </w:r>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79" w:history="1">
        <w:r w:rsidR="00FC75E2" w:rsidRPr="00B2521C">
          <w:rPr>
            <w:rStyle w:val="Hyperlink"/>
            <w:rFonts w:ascii="Arial" w:hAnsi="Arial" w:cs="Arial"/>
            <w:lang w:eastAsia="en-IN"/>
          </w:rPr>
          <w:t>https://github.com/anirban-nandy</w:t>
        </w:r>
      </w:hyperlink>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80" w:history="1">
        <w:r w:rsidR="00FC75E2" w:rsidRPr="00806D4F">
          <w:rPr>
            <w:rStyle w:val="Hyperlink"/>
            <w:rFonts w:ascii="Arial" w:hAnsi="Arial" w:cs="Arial"/>
            <w:lang w:eastAsia="en-IN"/>
          </w:rPr>
          <w:t>https://github.com/anirban-nandy/DailyNoteBook</w:t>
        </w:r>
      </w:hyperlink>
    </w:p>
    <w:p w:rsidR="00FC75E2" w:rsidRPr="00972752" w:rsidRDefault="008923F9" w:rsidP="00437A54">
      <w:pPr>
        <w:pStyle w:val="ListParagraph"/>
        <w:numPr>
          <w:ilvl w:val="0"/>
          <w:numId w:val="11"/>
        </w:numPr>
        <w:spacing w:before="0" w:line="480" w:lineRule="auto"/>
        <w:rPr>
          <w:rStyle w:val="Hyperlink"/>
          <w:rFonts w:ascii="Arial" w:hAnsi="Arial" w:cs="Arial"/>
          <w:i/>
          <w:lang w:eastAsia="en-IN"/>
        </w:rPr>
      </w:pPr>
      <w:hyperlink r:id="rId81" w:history="1">
        <w:r w:rsidR="00FC75E2" w:rsidRPr="009D5981">
          <w:rPr>
            <w:rStyle w:val="Hyperlink"/>
            <w:rFonts w:ascii="Arial" w:hAnsi="Arial" w:cs="Arial"/>
            <w:lang w:eastAsia="en-IN"/>
          </w:rPr>
          <w:t>http://learn.github.com/p/intro.html</w:t>
        </w:r>
      </w:hyperlink>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82" w:history="1">
        <w:r w:rsidR="00FC75E2" w:rsidRPr="00B2521C">
          <w:rPr>
            <w:rStyle w:val="Hyperlink"/>
            <w:rFonts w:ascii="Arial" w:hAnsi="Arial" w:cs="Arial"/>
            <w:lang w:eastAsia="en-IN"/>
          </w:rPr>
          <w:t>http://www.vogella.com/articles/Git/article.html</w:t>
        </w:r>
      </w:hyperlink>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83" w:history="1">
        <w:r w:rsidR="00FC75E2" w:rsidRPr="00B2521C">
          <w:rPr>
            <w:rStyle w:val="Hyperlink"/>
            <w:rFonts w:ascii="Arial" w:hAnsi="Arial" w:cs="Arial"/>
            <w:lang w:eastAsia="en-IN"/>
          </w:rPr>
          <w:t>http://try.github.com/levels/1/challenges/1</w:t>
        </w:r>
      </w:hyperlink>
    </w:p>
    <w:p w:rsidR="00FC75E2" w:rsidRDefault="008923F9" w:rsidP="00437A54">
      <w:pPr>
        <w:pStyle w:val="ListParagraph"/>
        <w:numPr>
          <w:ilvl w:val="0"/>
          <w:numId w:val="11"/>
        </w:numPr>
        <w:spacing w:before="0" w:line="480" w:lineRule="auto"/>
        <w:rPr>
          <w:rStyle w:val="Hyperlink"/>
          <w:rFonts w:ascii="Arial" w:hAnsi="Arial" w:cs="Arial"/>
          <w:i/>
          <w:lang w:eastAsia="en-IN"/>
        </w:rPr>
      </w:pPr>
      <w:hyperlink r:id="rId84" w:history="1">
        <w:r w:rsidR="00FC75E2" w:rsidRPr="00B2521C">
          <w:rPr>
            <w:rStyle w:val="Hyperlink"/>
            <w:rFonts w:ascii="Arial" w:hAnsi="Arial" w:cs="Arial"/>
            <w:lang w:eastAsia="en-IN"/>
          </w:rPr>
          <w:t>https://enterprise.github.com/support</w:t>
        </w:r>
      </w:hyperlink>
    </w:p>
    <w:p w:rsidR="00FC75E2" w:rsidRPr="009E7950" w:rsidRDefault="008923F9" w:rsidP="00437A54">
      <w:pPr>
        <w:pStyle w:val="ListParagraph"/>
        <w:numPr>
          <w:ilvl w:val="0"/>
          <w:numId w:val="11"/>
        </w:numPr>
        <w:spacing w:before="0" w:line="480" w:lineRule="auto"/>
        <w:rPr>
          <w:rFonts w:ascii="Arial" w:hAnsi="Arial" w:cs="Arial"/>
          <w:i/>
          <w:color w:val="FF8119" w:themeColor="hyperlink"/>
          <w:u w:val="single"/>
          <w:lang w:eastAsia="en-IN"/>
        </w:rPr>
      </w:pPr>
      <w:hyperlink r:id="rId85" w:history="1">
        <w:r w:rsidR="00FC75E2" w:rsidRPr="00B2521C">
          <w:rPr>
            <w:rStyle w:val="Hyperlink"/>
            <w:rFonts w:ascii="Arial" w:hAnsi="Arial" w:cs="Arial"/>
            <w:lang w:eastAsia="en-IN"/>
          </w:rPr>
          <w:t>https://support.enterprise.github.com/home</w:t>
        </w:r>
      </w:hyperlink>
    </w:p>
    <w:p w:rsidR="009E7950" w:rsidRDefault="009E7950" w:rsidP="009E7950">
      <w:pPr>
        <w:spacing w:before="0" w:line="480" w:lineRule="auto"/>
        <w:rPr>
          <w:rStyle w:val="Hyperlink"/>
          <w:rFonts w:ascii="Arial" w:hAnsi="Arial" w:cs="Arial"/>
          <w:i/>
          <w:lang w:eastAsia="en-IN"/>
        </w:rPr>
      </w:pPr>
    </w:p>
    <w:p w:rsidR="009E7950" w:rsidRDefault="009E7950" w:rsidP="009E7950">
      <w:pPr>
        <w:spacing w:before="0" w:line="480" w:lineRule="auto"/>
        <w:rPr>
          <w:rStyle w:val="Hyperlink"/>
          <w:rFonts w:ascii="Arial" w:hAnsi="Arial" w:cs="Arial"/>
          <w:i/>
          <w:lang w:eastAsia="en-IN"/>
        </w:rPr>
      </w:pPr>
    </w:p>
    <w:p w:rsidR="009E7950" w:rsidRDefault="009E7950" w:rsidP="009E7950">
      <w:pPr>
        <w:spacing w:before="0" w:line="480" w:lineRule="auto"/>
        <w:rPr>
          <w:rStyle w:val="Hyperlink"/>
          <w:rFonts w:ascii="Arial" w:hAnsi="Arial" w:cs="Arial"/>
          <w:i/>
          <w:lang w:eastAsia="en-IN"/>
        </w:rPr>
      </w:pPr>
    </w:p>
    <w:p w:rsidR="009E7950" w:rsidRPr="009E7950" w:rsidRDefault="009E7950" w:rsidP="009E7950">
      <w:pPr>
        <w:spacing w:before="0" w:line="480" w:lineRule="auto"/>
        <w:rPr>
          <w:rStyle w:val="Hyperlink"/>
          <w:rFonts w:ascii="Arial" w:hAnsi="Arial" w:cs="Arial"/>
          <w:i/>
          <w:lang w:eastAsia="en-IN"/>
        </w:rPr>
      </w:pPr>
    </w:p>
    <w:p w:rsidR="00BD2E42" w:rsidRDefault="009E7950" w:rsidP="009E7950">
      <w:pPr>
        <w:pStyle w:val="Heading2"/>
      </w:pPr>
      <w:r>
        <w:t>Books</w:t>
      </w:r>
    </w:p>
    <w:p w:rsidR="009E7950" w:rsidRPr="009E7950" w:rsidRDefault="009E7950" w:rsidP="009E7950"/>
    <w:p w:rsidR="009E7950" w:rsidRPr="009E7950" w:rsidRDefault="003243B7" w:rsidP="00437A54">
      <w:pPr>
        <w:pStyle w:val="ListParagraph"/>
        <w:numPr>
          <w:ilvl w:val="0"/>
          <w:numId w:val="12"/>
        </w:numPr>
        <w:spacing w:line="480" w:lineRule="auto"/>
        <w:jc w:val="both"/>
        <w:rPr>
          <w:rFonts w:eastAsia="Arial" w:cs="Arial"/>
          <w:color w:val="000000"/>
          <w:szCs w:val="24"/>
          <w:lang w:val="en-IN" w:eastAsia="hi-IN" w:bidi="hi-IN"/>
        </w:rPr>
      </w:pPr>
      <w:r w:rsidRPr="009E7950">
        <w:rPr>
          <w:rFonts w:ascii="Arial" w:hAnsi="Arial" w:cs="Arial"/>
          <w:b/>
        </w:rPr>
        <w:t>Programming Java</w:t>
      </w:r>
      <w:r w:rsidRPr="009E7950">
        <w:rPr>
          <w:rFonts w:ascii="Arial" w:hAnsi="Arial" w:cs="Arial"/>
        </w:rPr>
        <w:t xml:space="preserve"> - E. R. Balaguruswamy</w:t>
      </w:r>
      <w:r w:rsidR="009E7950">
        <w:rPr>
          <w:rFonts w:ascii="Arial" w:hAnsi="Arial" w:cs="Arial"/>
        </w:rPr>
        <w:t>.</w:t>
      </w:r>
    </w:p>
    <w:p w:rsidR="009E7950" w:rsidRPr="009E7950" w:rsidRDefault="009E7950" w:rsidP="00437A54">
      <w:pPr>
        <w:pStyle w:val="ListParagraph"/>
        <w:numPr>
          <w:ilvl w:val="0"/>
          <w:numId w:val="12"/>
        </w:numPr>
        <w:spacing w:line="480" w:lineRule="auto"/>
        <w:jc w:val="both"/>
      </w:pPr>
      <w:r w:rsidRPr="009E7950">
        <w:rPr>
          <w:rFonts w:eastAsia="Arial" w:cs="Arial"/>
          <w:color w:val="000000"/>
          <w:szCs w:val="24"/>
          <w:lang w:val="en-IN" w:eastAsia="hi-IN" w:bidi="hi-IN"/>
        </w:rPr>
        <w:t>Fundamentals of software engineering by Rajib Mall</w:t>
      </w:r>
      <w:r>
        <w:rPr>
          <w:rFonts w:eastAsia="Arial" w:cs="Arial"/>
          <w:color w:val="000000"/>
          <w:szCs w:val="24"/>
          <w:lang w:val="en-IN" w:eastAsia="hi-IN" w:bidi="hi-IN"/>
        </w:rPr>
        <w:t>.</w:t>
      </w:r>
    </w:p>
    <w:p w:rsidR="009E7950" w:rsidRDefault="009E7950" w:rsidP="00437A54">
      <w:pPr>
        <w:pStyle w:val="ListParagraph"/>
        <w:numPr>
          <w:ilvl w:val="0"/>
          <w:numId w:val="12"/>
        </w:numPr>
        <w:spacing w:line="480" w:lineRule="auto"/>
        <w:jc w:val="both"/>
      </w:pPr>
      <w:r w:rsidRPr="00C615CB">
        <w:t>Pro C# 2010 and the .NET 4.0 Platform by Andrew Troselen</w:t>
      </w:r>
      <w:r>
        <w:t>.</w:t>
      </w:r>
    </w:p>
    <w:p w:rsidR="009E7950" w:rsidRDefault="009E7950" w:rsidP="00437A54">
      <w:pPr>
        <w:pStyle w:val="ListParagraph"/>
        <w:numPr>
          <w:ilvl w:val="0"/>
          <w:numId w:val="12"/>
        </w:numPr>
        <w:spacing w:line="480" w:lineRule="auto"/>
        <w:jc w:val="both"/>
      </w:pPr>
      <w:r w:rsidRPr="004D0A4C">
        <w:t>C# Programming</w:t>
      </w:r>
      <w:r>
        <w:t xml:space="preserve"> by</w:t>
      </w:r>
      <w:r w:rsidRPr="004D0A4C">
        <w:t xml:space="preserve"> Rob Miles</w:t>
      </w:r>
      <w:r>
        <w:t>.</w:t>
      </w:r>
    </w:p>
    <w:p w:rsidR="00FC75E2" w:rsidRPr="009E7950" w:rsidRDefault="00FC75E2" w:rsidP="009E7950">
      <w:pPr>
        <w:spacing w:line="480" w:lineRule="auto"/>
        <w:ind w:left="360"/>
        <w:rPr>
          <w:rFonts w:ascii="Arial" w:hAnsi="Arial" w:cs="Arial"/>
        </w:rPr>
      </w:pPr>
    </w:p>
    <w:p w:rsidR="009A456E" w:rsidRPr="009A456E" w:rsidRDefault="009A456E" w:rsidP="009A456E">
      <w:pPr>
        <w:pStyle w:val="ListParagraph"/>
        <w:spacing w:line="480" w:lineRule="auto"/>
        <w:rPr>
          <w:rFonts w:ascii="Arial" w:hAnsi="Arial" w:cs="Arial"/>
        </w:rPr>
      </w:pPr>
    </w:p>
    <w:p w:rsidR="00BF29B3" w:rsidRDefault="00BF29B3" w:rsidP="00BF29B3"/>
    <w:p w:rsidR="001E3D45" w:rsidRDefault="001E3D45" w:rsidP="00BF29B3"/>
    <w:p w:rsidR="001E3D45" w:rsidRDefault="001E3D45" w:rsidP="00BF29B3"/>
    <w:p w:rsidR="001E3D45" w:rsidRDefault="001E3D45" w:rsidP="00BF29B3"/>
    <w:p w:rsidR="001E3D45" w:rsidRDefault="001E3D45" w:rsidP="00BF29B3"/>
    <w:p w:rsidR="00BF29B3" w:rsidRDefault="00BF29B3" w:rsidP="00792993">
      <w:pPr>
        <w:pStyle w:val="Heading1"/>
      </w:pPr>
      <w:bookmarkStart w:id="86" w:name="_Toc346626375"/>
      <w:r>
        <w:t>APPENDICES</w:t>
      </w:r>
      <w:bookmarkEnd w:id="86"/>
    </w:p>
    <w:p w:rsidR="00F10E6E" w:rsidRPr="00F10E6E" w:rsidRDefault="00F10E6E" w:rsidP="00F10E6E"/>
    <w:p w:rsidR="001E3D45" w:rsidRDefault="001E3D45" w:rsidP="00F10E6E">
      <w:pPr>
        <w:pStyle w:val="Heading2"/>
        <w:rPr>
          <w:rFonts w:eastAsia="Arial"/>
        </w:rPr>
      </w:pPr>
      <w:bookmarkStart w:id="87" w:name="_Toc289275457"/>
      <w:bookmarkStart w:id="88" w:name="_Toc330365076"/>
      <w:r>
        <w:rPr>
          <w:rFonts w:eastAsia="Arial"/>
        </w:rPr>
        <w:t>IDE</w:t>
      </w:r>
      <w:r w:rsidRPr="005F7EBB">
        <w:rPr>
          <w:rFonts w:eastAsia="Arial"/>
        </w:rPr>
        <w:t>:</w:t>
      </w:r>
      <w:bookmarkEnd w:id="87"/>
      <w:bookmarkEnd w:id="88"/>
    </w:p>
    <w:p w:rsidR="00F10E6E" w:rsidRPr="00F10E6E" w:rsidRDefault="00F10E6E" w:rsidP="00F10E6E"/>
    <w:p w:rsidR="00F10E6E" w:rsidRDefault="00F10E6E" w:rsidP="00F10E6E">
      <w:pPr>
        <w:pStyle w:val="Heading3"/>
        <w:rPr>
          <w:rFonts w:eastAsia="Arial"/>
        </w:rPr>
      </w:pPr>
      <w:r>
        <w:rPr>
          <w:rFonts w:eastAsia="Arial"/>
        </w:rPr>
        <w:t>Visual</w:t>
      </w:r>
      <w:r w:rsidRPr="005F7EBB">
        <w:rPr>
          <w:rFonts w:eastAsia="Arial"/>
        </w:rPr>
        <w:t xml:space="preserve"> Studio 2010</w:t>
      </w:r>
    </w:p>
    <w:p w:rsidR="0037545A" w:rsidRPr="0037545A" w:rsidRDefault="0037545A" w:rsidP="0037545A">
      <w:pPr>
        <w:jc w:val="center"/>
      </w:pPr>
      <w:r>
        <w:rPr>
          <w:rFonts w:eastAsia="Arial"/>
          <w:noProof/>
          <w:lang w:bidi="ar-SA"/>
        </w:rPr>
        <w:drawing>
          <wp:inline distT="0" distB="0" distL="0" distR="0">
            <wp:extent cx="2038350" cy="304800"/>
            <wp:effectExtent l="19050" t="0" r="0" b="0"/>
            <wp:docPr id="13" name="Picture 1" descr="visual_stud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_studio_logo"/>
                    <pic:cNvPicPr>
                      <a:picLocks noChangeAspect="1" noChangeArrowheads="1"/>
                    </pic:cNvPicPr>
                  </pic:nvPicPr>
                  <pic:blipFill>
                    <a:blip r:embed="rId86" cstate="print"/>
                    <a:srcRect/>
                    <a:stretch>
                      <a:fillRect/>
                    </a:stretch>
                  </pic:blipFill>
                  <pic:spPr bwMode="auto">
                    <a:xfrm>
                      <a:off x="0" y="0"/>
                      <a:ext cx="2038350" cy="304800"/>
                    </a:xfrm>
                    <a:prstGeom prst="rect">
                      <a:avLst/>
                    </a:prstGeom>
                    <a:noFill/>
                    <a:ln w="9525">
                      <a:noFill/>
                      <a:miter lim="800000"/>
                      <a:headEnd/>
                      <a:tailEnd/>
                    </a:ln>
                  </pic:spPr>
                </pic:pic>
              </a:graphicData>
            </a:graphic>
          </wp:inline>
        </w:drawing>
      </w:r>
    </w:p>
    <w:p w:rsidR="001E3D45" w:rsidRDefault="001E3D45" w:rsidP="001E3D45">
      <w:pPr>
        <w:pStyle w:val="ListParagraph"/>
        <w:spacing w:line="480" w:lineRule="auto"/>
        <w:rPr>
          <w:rFonts w:ascii="Arial" w:eastAsia="Times New Roman" w:hAnsi="Arial" w:cs="Arial"/>
          <w:color w:val="222222"/>
          <w:lang w:eastAsia="en-IN"/>
        </w:rPr>
      </w:pPr>
      <w:r w:rsidRPr="00C82786">
        <w:rPr>
          <w:rFonts w:ascii="Arial" w:eastAsia="Times New Roman" w:hAnsi="Arial" w:cs="Arial"/>
          <w:color w:val="222222"/>
          <w:lang w:eastAsia="en-IN"/>
        </w:rPr>
        <w:t xml:space="preserve">Microsoft Visual Studio is a powerful IDE that ensures quality code throughout the entire application lifecycle, from design to deployment. Whether we are developing applications for </w:t>
      </w:r>
      <w:r w:rsidRPr="00C82786">
        <w:rPr>
          <w:rFonts w:ascii="Arial" w:eastAsia="Times New Roman" w:hAnsi="Arial" w:cs="Arial"/>
          <w:color w:val="222222"/>
          <w:lang w:eastAsia="en-IN"/>
        </w:rPr>
        <w:lastRenderedPageBreak/>
        <w:t>SharePoint, the web, Windows, Windows Phone, and beyond, Visual Studio is the ultimate all-in-one solution. Visual Studio includes a </w:t>
      </w:r>
      <w:hyperlink r:id="rId87" w:tooltip="Code editor" w:history="1">
        <w:r w:rsidRPr="00C82786">
          <w:rPr>
            <w:rFonts w:ascii="Arial" w:eastAsia="Times New Roman" w:hAnsi="Arial" w:cs="Arial"/>
            <w:color w:val="222222"/>
            <w:lang w:eastAsia="en-IN"/>
          </w:rPr>
          <w:t>code editor</w:t>
        </w:r>
      </w:hyperlink>
      <w:r w:rsidRPr="00C82786">
        <w:rPr>
          <w:rFonts w:ascii="Arial" w:eastAsia="Times New Roman" w:hAnsi="Arial" w:cs="Arial"/>
          <w:color w:val="222222"/>
          <w:lang w:eastAsia="en-IN"/>
        </w:rPr>
        <w:t> supporting </w:t>
      </w:r>
      <w:hyperlink r:id="rId88" w:history="1">
        <w:r w:rsidRPr="00C82786">
          <w:rPr>
            <w:rFonts w:ascii="Arial" w:eastAsia="Times New Roman" w:hAnsi="Arial" w:cs="Arial"/>
            <w:color w:val="222222"/>
            <w:lang w:eastAsia="en-IN"/>
          </w:rPr>
          <w:t>IntelliSense</w:t>
        </w:r>
      </w:hyperlink>
      <w:r w:rsidRPr="00C82786">
        <w:rPr>
          <w:rFonts w:ascii="Arial" w:eastAsia="Times New Roman" w:hAnsi="Arial" w:cs="Arial"/>
          <w:color w:val="222222"/>
          <w:lang w:eastAsia="en-IN"/>
        </w:rPr>
        <w:t> as well as </w:t>
      </w:r>
      <w:hyperlink r:id="rId89" w:history="1">
        <w:r w:rsidRPr="00C82786">
          <w:rPr>
            <w:rFonts w:ascii="Arial" w:eastAsia="Times New Roman" w:hAnsi="Arial" w:cs="Arial"/>
            <w:color w:val="222222"/>
            <w:lang w:eastAsia="en-IN"/>
          </w:rPr>
          <w:t>code refactoring</w:t>
        </w:r>
      </w:hyperlink>
      <w:r w:rsidRPr="00C82786">
        <w:rPr>
          <w:rFonts w:ascii="Arial" w:eastAsia="Times New Roman" w:hAnsi="Arial" w:cs="Arial"/>
          <w:color w:val="222222"/>
          <w:lang w:eastAsia="en-IN"/>
        </w:rPr>
        <w:t>. The integrated </w:t>
      </w:r>
      <w:hyperlink r:id="rId90" w:tooltip="Microsoft Visual Studio Debugger" w:history="1">
        <w:r w:rsidRPr="00C82786">
          <w:rPr>
            <w:rFonts w:ascii="Arial" w:eastAsia="Times New Roman" w:hAnsi="Arial" w:cs="Arial"/>
            <w:color w:val="222222"/>
            <w:lang w:eastAsia="en-IN"/>
          </w:rPr>
          <w:t>debugger</w:t>
        </w:r>
      </w:hyperlink>
      <w:r w:rsidRPr="00C82786">
        <w:rPr>
          <w:rFonts w:ascii="Arial" w:eastAsia="Times New Roman" w:hAnsi="Arial" w:cs="Arial"/>
          <w:color w:val="222222"/>
          <w:lang w:eastAsia="en-IN"/>
        </w:rPr>
        <w:t> works both as a source-level debugger and a machine-level debugger. Other built-in tools include a forms designer for building </w:t>
      </w:r>
      <w:hyperlink r:id="rId91" w:tooltip="GUI" w:history="1">
        <w:r w:rsidRPr="00C82786">
          <w:rPr>
            <w:rFonts w:ascii="Arial" w:eastAsia="Times New Roman" w:hAnsi="Arial" w:cs="Arial"/>
            <w:color w:val="222222"/>
            <w:lang w:eastAsia="en-IN"/>
          </w:rPr>
          <w:t>GUI</w:t>
        </w:r>
      </w:hyperlink>
      <w:r w:rsidRPr="00C82786">
        <w:rPr>
          <w:rFonts w:ascii="Arial" w:eastAsia="Times New Roman" w:hAnsi="Arial" w:cs="Arial"/>
          <w:color w:val="222222"/>
          <w:lang w:eastAsia="en-IN"/>
        </w:rPr>
        <w:t> applications, web designer, </w:t>
      </w:r>
      <w:hyperlink r:id="rId92" w:tooltip="Class (computing)" w:history="1">
        <w:r w:rsidRPr="00C82786">
          <w:rPr>
            <w:rFonts w:ascii="Arial" w:eastAsia="Times New Roman" w:hAnsi="Arial" w:cs="Arial"/>
            <w:color w:val="222222"/>
            <w:lang w:eastAsia="en-IN"/>
          </w:rPr>
          <w:t>class</w:t>
        </w:r>
      </w:hyperlink>
      <w:r w:rsidRPr="00C82786">
        <w:rPr>
          <w:rFonts w:ascii="Arial" w:eastAsia="Times New Roman" w:hAnsi="Arial" w:cs="Arial"/>
          <w:color w:val="222222"/>
          <w:lang w:eastAsia="en-IN"/>
        </w:rPr>
        <w:t xml:space="preserve"> designer, and </w:t>
      </w:r>
      <w:hyperlink r:id="rId93" w:history="1">
        <w:r w:rsidRPr="00C82786">
          <w:rPr>
            <w:rFonts w:ascii="Arial" w:eastAsia="Times New Roman" w:hAnsi="Arial" w:cs="Arial"/>
            <w:color w:val="222222"/>
            <w:lang w:eastAsia="en-IN"/>
          </w:rPr>
          <w:t>database schema</w:t>
        </w:r>
      </w:hyperlink>
      <w:r w:rsidRPr="00C82786">
        <w:rPr>
          <w:rFonts w:ascii="Arial" w:eastAsia="Times New Roman" w:hAnsi="Arial" w:cs="Arial"/>
          <w:color w:val="222222"/>
          <w:lang w:eastAsia="en-IN"/>
        </w:rPr>
        <w:t xml:space="preserve"> designer. It accepts plug-ins that enhance the functionality at almost every level—including adding support for </w:t>
      </w:r>
      <w:hyperlink r:id="rId94" w:tooltip="Source control" w:history="1">
        <w:r w:rsidRPr="00C82786">
          <w:rPr>
            <w:rFonts w:ascii="Arial" w:eastAsia="Times New Roman" w:hAnsi="Arial" w:cs="Arial"/>
            <w:color w:val="222222"/>
            <w:lang w:eastAsia="en-IN"/>
          </w:rPr>
          <w:t>source-control</w:t>
        </w:r>
      </w:hyperlink>
      <w:r w:rsidRPr="00C82786">
        <w:rPr>
          <w:rFonts w:ascii="Arial" w:eastAsia="Times New Roman" w:hAnsi="Arial" w:cs="Arial"/>
          <w:color w:val="222222"/>
          <w:lang w:eastAsia="en-IN"/>
        </w:rPr>
        <w:t> systems (like </w:t>
      </w:r>
      <w:hyperlink r:id="rId95" w:tooltip="Subversion (software)" w:history="1">
        <w:r w:rsidRPr="00C82786">
          <w:rPr>
            <w:rFonts w:ascii="Arial" w:eastAsia="Times New Roman" w:hAnsi="Arial" w:cs="Arial"/>
            <w:color w:val="222222"/>
            <w:lang w:eastAsia="en-IN"/>
          </w:rPr>
          <w:t>Subversion</w:t>
        </w:r>
      </w:hyperlink>
      <w:r w:rsidRPr="00C82786">
        <w:rPr>
          <w:rFonts w:ascii="Arial" w:eastAsia="Times New Roman" w:hAnsi="Arial" w:cs="Arial"/>
          <w:color w:val="222222"/>
          <w:lang w:eastAsia="en-IN"/>
        </w:rPr>
        <w:t> and </w:t>
      </w:r>
      <w:hyperlink r:id="rId96" w:tooltip="Visual SourceSafe" w:history="1">
        <w:r w:rsidRPr="00C82786">
          <w:rPr>
            <w:rFonts w:ascii="Arial" w:eastAsia="Times New Roman" w:hAnsi="Arial" w:cs="Arial"/>
            <w:color w:val="222222"/>
            <w:lang w:eastAsia="en-IN"/>
          </w:rPr>
          <w:t>Visual SourceSafe</w:t>
        </w:r>
      </w:hyperlink>
      <w:r w:rsidRPr="00C82786">
        <w:rPr>
          <w:rFonts w:ascii="Arial" w:eastAsia="Times New Roman" w:hAnsi="Arial" w:cs="Arial"/>
          <w:color w:val="222222"/>
          <w:lang w:eastAsia="en-IN"/>
        </w:rPr>
        <w:t>) and adding new toolsets like editors and visual designers for </w:t>
      </w:r>
      <w:hyperlink r:id="rId97" w:tooltip="Domain-specific language" w:history="1">
        <w:r w:rsidRPr="00C82786">
          <w:rPr>
            <w:rFonts w:ascii="Arial" w:eastAsia="Times New Roman" w:hAnsi="Arial" w:cs="Arial"/>
            <w:color w:val="222222"/>
            <w:lang w:eastAsia="en-IN"/>
          </w:rPr>
          <w:t>domain-specific languages</w:t>
        </w:r>
      </w:hyperlink>
      <w:r w:rsidRPr="00C82786">
        <w:rPr>
          <w:rFonts w:ascii="Arial" w:eastAsia="Times New Roman" w:hAnsi="Arial" w:cs="Arial"/>
          <w:color w:val="222222"/>
          <w:lang w:eastAsia="en-IN"/>
        </w:rPr>
        <w:t> or toolsets for other aspects of the </w:t>
      </w:r>
      <w:hyperlink r:id="rId98" w:tooltip="Software development lifecycle" w:history="1">
        <w:r w:rsidRPr="00C82786">
          <w:rPr>
            <w:rFonts w:ascii="Arial" w:eastAsia="Times New Roman" w:hAnsi="Arial" w:cs="Arial"/>
            <w:color w:val="222222"/>
            <w:lang w:eastAsia="en-IN"/>
          </w:rPr>
          <w:t>software development lifecycle</w:t>
        </w:r>
      </w:hyperlink>
      <w:r w:rsidRPr="00C82786">
        <w:rPr>
          <w:rFonts w:ascii="Arial" w:eastAsia="Times New Roman" w:hAnsi="Arial" w:cs="Arial"/>
          <w:color w:val="222222"/>
          <w:lang w:eastAsia="en-IN"/>
        </w:rPr>
        <w:t> (like the </w:t>
      </w:r>
      <w:hyperlink r:id="rId99" w:history="1">
        <w:r w:rsidRPr="00C82786">
          <w:rPr>
            <w:rFonts w:ascii="Arial" w:eastAsia="Times New Roman" w:hAnsi="Arial" w:cs="Arial"/>
            <w:color w:val="222222"/>
            <w:lang w:eastAsia="en-IN"/>
          </w:rPr>
          <w:t>Team Foundation Server</w:t>
        </w:r>
      </w:hyperlink>
      <w:r w:rsidRPr="00C82786">
        <w:rPr>
          <w:rFonts w:ascii="Arial" w:eastAsia="Times New Roman" w:hAnsi="Arial" w:cs="Arial"/>
          <w:color w:val="222222"/>
          <w:lang w:eastAsia="en-IN"/>
        </w:rPr>
        <w:t> client: Team Explorer).</w:t>
      </w:r>
    </w:p>
    <w:p w:rsidR="0043270F" w:rsidRDefault="0043270F" w:rsidP="0043270F">
      <w:pPr>
        <w:pStyle w:val="Heading4"/>
      </w:pPr>
      <w:r>
        <w:t>Standout features</w:t>
      </w:r>
    </w:p>
    <w:p w:rsidR="00B21B7F" w:rsidRPr="00B21B7F" w:rsidRDefault="00B21B7F" w:rsidP="00B21B7F"/>
    <w:p w:rsidR="0043270F" w:rsidRDefault="0043270F" w:rsidP="00437A54">
      <w:pPr>
        <w:numPr>
          <w:ilvl w:val="0"/>
          <w:numId w:val="13"/>
        </w:numPr>
        <w:shd w:val="clear" w:color="auto" w:fill="FFFFFF"/>
        <w:spacing w:before="0" w:after="75" w:line="285" w:lineRule="atLeast"/>
        <w:ind w:left="0"/>
        <w:textAlignment w:val="baseline"/>
        <w:rPr>
          <w:rFonts w:ascii="inherit" w:hAnsi="inherit" w:cs="Helvetica"/>
          <w:color w:val="37414B"/>
          <w:sz w:val="21"/>
          <w:szCs w:val="21"/>
        </w:rPr>
      </w:pPr>
      <w:r>
        <w:rPr>
          <w:rFonts w:ascii="inherit" w:hAnsi="inherit" w:cs="Helvetica"/>
          <w:color w:val="37414B"/>
          <w:sz w:val="21"/>
          <w:szCs w:val="21"/>
        </w:rPr>
        <w:t>User interface built on Windows Presentation Foundation (WPF)</w:t>
      </w:r>
    </w:p>
    <w:p w:rsidR="0043270F" w:rsidRDefault="0043270F" w:rsidP="00437A54">
      <w:pPr>
        <w:numPr>
          <w:ilvl w:val="0"/>
          <w:numId w:val="13"/>
        </w:numPr>
        <w:shd w:val="clear" w:color="auto" w:fill="FFFFFF"/>
        <w:spacing w:before="0" w:after="75" w:line="285" w:lineRule="atLeast"/>
        <w:ind w:left="0"/>
        <w:textAlignment w:val="baseline"/>
        <w:rPr>
          <w:rFonts w:ascii="inherit" w:hAnsi="inherit" w:cs="Helvetica"/>
          <w:color w:val="37414B"/>
          <w:sz w:val="21"/>
          <w:szCs w:val="21"/>
        </w:rPr>
      </w:pPr>
      <w:r>
        <w:rPr>
          <w:rFonts w:ascii="inherit" w:hAnsi="inherit" w:cs="Helvetica"/>
          <w:color w:val="37414B"/>
          <w:sz w:val="21"/>
          <w:szCs w:val="21"/>
        </w:rPr>
        <w:t>Improved Start page</w:t>
      </w:r>
    </w:p>
    <w:p w:rsidR="0043270F" w:rsidRDefault="0043270F" w:rsidP="00437A54">
      <w:pPr>
        <w:numPr>
          <w:ilvl w:val="0"/>
          <w:numId w:val="13"/>
        </w:numPr>
        <w:shd w:val="clear" w:color="auto" w:fill="FFFFFF"/>
        <w:spacing w:before="0" w:after="75" w:line="285" w:lineRule="atLeast"/>
        <w:ind w:left="0"/>
        <w:textAlignment w:val="baseline"/>
        <w:rPr>
          <w:rFonts w:ascii="inherit" w:hAnsi="inherit" w:cs="Helvetica"/>
          <w:color w:val="37414B"/>
          <w:sz w:val="21"/>
          <w:szCs w:val="21"/>
        </w:rPr>
      </w:pPr>
      <w:r>
        <w:rPr>
          <w:rFonts w:ascii="inherit" w:hAnsi="inherit" w:cs="Helvetica"/>
          <w:color w:val="37414B"/>
          <w:sz w:val="21"/>
          <w:szCs w:val="21"/>
        </w:rPr>
        <w:t>Improved code editor</w:t>
      </w:r>
    </w:p>
    <w:p w:rsidR="0043270F" w:rsidRDefault="0043270F" w:rsidP="00437A54">
      <w:pPr>
        <w:numPr>
          <w:ilvl w:val="0"/>
          <w:numId w:val="13"/>
        </w:numPr>
        <w:shd w:val="clear" w:color="auto" w:fill="FFFFFF"/>
        <w:spacing w:before="0" w:after="75" w:line="285" w:lineRule="atLeast"/>
        <w:ind w:left="0"/>
        <w:textAlignment w:val="baseline"/>
        <w:rPr>
          <w:rFonts w:ascii="inherit" w:hAnsi="inherit" w:cs="Helvetica"/>
          <w:color w:val="37414B"/>
          <w:sz w:val="21"/>
          <w:szCs w:val="21"/>
        </w:rPr>
      </w:pPr>
      <w:r>
        <w:rPr>
          <w:rFonts w:ascii="inherit" w:hAnsi="inherit" w:cs="Helvetica"/>
          <w:color w:val="37414B"/>
          <w:sz w:val="21"/>
          <w:szCs w:val="21"/>
        </w:rPr>
        <w:t>Improved IntelliSense</w:t>
      </w:r>
    </w:p>
    <w:p w:rsidR="0043270F" w:rsidRDefault="0043270F" w:rsidP="00437A54">
      <w:pPr>
        <w:numPr>
          <w:ilvl w:val="0"/>
          <w:numId w:val="13"/>
        </w:numPr>
        <w:shd w:val="clear" w:color="auto" w:fill="FFFFFF"/>
        <w:spacing w:before="0" w:after="75" w:line="285" w:lineRule="atLeast"/>
        <w:ind w:left="0"/>
        <w:textAlignment w:val="baseline"/>
        <w:rPr>
          <w:rFonts w:ascii="inherit" w:hAnsi="inherit" w:cs="Helvetica"/>
          <w:color w:val="37414B"/>
          <w:sz w:val="21"/>
          <w:szCs w:val="21"/>
        </w:rPr>
      </w:pPr>
      <w:r>
        <w:rPr>
          <w:rFonts w:ascii="inherit" w:hAnsi="inherit" w:cs="Helvetica"/>
          <w:color w:val="37414B"/>
          <w:sz w:val="21"/>
          <w:szCs w:val="21"/>
        </w:rPr>
        <w:t>Call Hierarchy Viewer</w:t>
      </w:r>
    </w:p>
    <w:p w:rsidR="0043270F" w:rsidRDefault="0043270F" w:rsidP="0043270F">
      <w:pPr>
        <w:shd w:val="clear" w:color="auto" w:fill="FFFFFF"/>
        <w:spacing w:before="0" w:after="75" w:line="285" w:lineRule="atLeast"/>
        <w:textAlignment w:val="baseline"/>
        <w:rPr>
          <w:rFonts w:ascii="inherit" w:hAnsi="inherit" w:cs="Helvetica"/>
          <w:color w:val="37414B"/>
          <w:sz w:val="21"/>
          <w:szCs w:val="21"/>
        </w:rPr>
      </w:pPr>
    </w:p>
    <w:p w:rsidR="0043270F" w:rsidRDefault="0043270F" w:rsidP="0043270F">
      <w:pPr>
        <w:pStyle w:val="Heading4"/>
      </w:pPr>
      <w:r>
        <w:t>What problems does it solve?</w:t>
      </w:r>
    </w:p>
    <w:p w:rsidR="00B21B7F" w:rsidRPr="00B21B7F" w:rsidRDefault="00B21B7F" w:rsidP="00B21B7F"/>
    <w:p w:rsidR="0043270F" w:rsidRDefault="0043270F" w:rsidP="001E3D45">
      <w:pPr>
        <w:pStyle w:val="ListParagraph"/>
        <w:spacing w:line="480" w:lineRule="auto"/>
        <w:rPr>
          <w:rFonts w:ascii="Helvetica" w:hAnsi="Helvetica" w:cs="Helvetica"/>
          <w:color w:val="37414B"/>
          <w:sz w:val="21"/>
          <w:szCs w:val="21"/>
          <w:shd w:val="clear" w:color="auto" w:fill="FFFFFF"/>
        </w:rPr>
      </w:pPr>
      <w:r>
        <w:rPr>
          <w:rFonts w:ascii="Helvetica" w:hAnsi="Helvetica" w:cs="Helvetica"/>
          <w:color w:val="37414B"/>
          <w:sz w:val="21"/>
          <w:szCs w:val="21"/>
          <w:shd w:val="clear" w:color="auto" w:fill="FFFFFF"/>
        </w:rPr>
        <w:t xml:space="preserve">The newly designed user experience is refreshing for an application showing its age. The user interface is built on WPF and no longer relies on the limited MDI interface in previous versions; this allows for better multi-monitor support with fly-out windows. The first thing you might notice when opening Visual Studio 2010 is the new Start page. As </w:t>
      </w:r>
      <w:proofErr w:type="gramStart"/>
      <w:r>
        <w:rPr>
          <w:rFonts w:ascii="Helvetica" w:hAnsi="Helvetica" w:cs="Helvetica"/>
          <w:color w:val="37414B"/>
          <w:sz w:val="21"/>
          <w:szCs w:val="21"/>
          <w:shd w:val="clear" w:color="auto" w:fill="FFFFFF"/>
        </w:rPr>
        <w:t>an</w:t>
      </w:r>
      <w:proofErr w:type="gramEnd"/>
      <w:r>
        <w:rPr>
          <w:rFonts w:ascii="Helvetica" w:hAnsi="Helvetica" w:cs="Helvetica"/>
          <w:color w:val="37414B"/>
          <w:sz w:val="21"/>
          <w:szCs w:val="21"/>
          <w:shd w:val="clear" w:color="auto" w:fill="FFFFFF"/>
        </w:rPr>
        <w:t xml:space="preserve"> xaml file, this page is completely customizable and includes the ability to remove and pin project files in the Recent Projects section.</w:t>
      </w:r>
    </w:p>
    <w:p w:rsidR="00611CFF" w:rsidRDefault="00611CFF" w:rsidP="001E3D45">
      <w:pPr>
        <w:pStyle w:val="ListParagraph"/>
        <w:spacing w:line="480" w:lineRule="auto"/>
        <w:rPr>
          <w:rFonts w:ascii="Helvetica" w:hAnsi="Helvetica" w:cs="Helvetica"/>
          <w:color w:val="37414B"/>
          <w:sz w:val="21"/>
          <w:szCs w:val="21"/>
          <w:shd w:val="clear" w:color="auto" w:fill="FFFFFF"/>
        </w:rPr>
      </w:pPr>
      <w:r>
        <w:rPr>
          <w:rFonts w:ascii="Helvetica" w:hAnsi="Helvetica" w:cs="Helvetica"/>
          <w:color w:val="37414B"/>
          <w:sz w:val="21"/>
          <w:szCs w:val="21"/>
          <w:shd w:val="clear" w:color="auto" w:fill="FFFFFF"/>
        </w:rPr>
        <w:lastRenderedPageBreak/>
        <w:t>The code editor has a number of enhancements. You can scale the font by holding down [Ctrl] while scrolling the mouse wheel. In previous versions of Visual Studio, users had to set the font size through a dialog and exit to see if the changes were correct.</w:t>
      </w:r>
    </w:p>
    <w:p w:rsidR="00694C4A" w:rsidRDefault="00694C4A" w:rsidP="001E3D45">
      <w:pPr>
        <w:pStyle w:val="ListParagraph"/>
        <w:spacing w:line="480" w:lineRule="auto"/>
        <w:rPr>
          <w:rFonts w:ascii="Helvetica" w:hAnsi="Helvetica" w:cs="Helvetica"/>
          <w:color w:val="37414B"/>
          <w:sz w:val="21"/>
          <w:szCs w:val="21"/>
          <w:shd w:val="clear" w:color="auto" w:fill="FFFFFF"/>
        </w:rPr>
      </w:pPr>
      <w:r>
        <w:rPr>
          <w:rFonts w:ascii="Helvetica" w:hAnsi="Helvetica" w:cs="Helvetica"/>
          <w:color w:val="37414B"/>
          <w:sz w:val="21"/>
          <w:szCs w:val="21"/>
          <w:shd w:val="clear" w:color="auto" w:fill="FFFFFF"/>
        </w:rPr>
        <w:t>In Visual Studio 2010, Box Selection is enhanced to allow for zero-length boxes and improved pasting.</w:t>
      </w:r>
    </w:p>
    <w:p w:rsidR="00EC6021" w:rsidRDefault="00EC6021" w:rsidP="001E3D45">
      <w:pPr>
        <w:pStyle w:val="ListParagraph"/>
        <w:spacing w:line="480" w:lineRule="auto"/>
        <w:rPr>
          <w:rFonts w:ascii="Helvetica" w:hAnsi="Helvetica" w:cs="Helvetica"/>
          <w:color w:val="37414B"/>
          <w:sz w:val="21"/>
          <w:szCs w:val="21"/>
          <w:shd w:val="clear" w:color="auto" w:fill="FFFFFF"/>
        </w:rPr>
      </w:pPr>
      <w:r>
        <w:rPr>
          <w:rFonts w:ascii="Helvetica" w:hAnsi="Helvetica" w:cs="Helvetica"/>
          <w:color w:val="37414B"/>
          <w:sz w:val="21"/>
          <w:szCs w:val="21"/>
          <w:shd w:val="clear" w:color="auto" w:fill="FFFFFF"/>
        </w:rPr>
        <w:t>The feature that will see the most use (by accident if not design) is Highlight References. By selecting any symbol, such as a variable or a property, all references to the symbol are highlighted. The symbols can then be navigated by holding down [Ctrl</w:t>
      </w:r>
      <w:proofErr w:type="gramStart"/>
      <w:r>
        <w:rPr>
          <w:rFonts w:ascii="Helvetica" w:hAnsi="Helvetica" w:cs="Helvetica"/>
          <w:color w:val="37414B"/>
          <w:sz w:val="21"/>
          <w:szCs w:val="21"/>
          <w:shd w:val="clear" w:color="auto" w:fill="FFFFFF"/>
        </w:rPr>
        <w:t>][</w:t>
      </w:r>
      <w:proofErr w:type="gramEnd"/>
      <w:r>
        <w:rPr>
          <w:rFonts w:ascii="Helvetica" w:hAnsi="Helvetica" w:cs="Helvetica"/>
          <w:color w:val="37414B"/>
          <w:sz w:val="21"/>
          <w:szCs w:val="21"/>
          <w:shd w:val="clear" w:color="auto" w:fill="FFFFFF"/>
        </w:rPr>
        <w:t>Shift] and pressing the up/down keys.</w:t>
      </w:r>
    </w:p>
    <w:p w:rsidR="00255110" w:rsidRDefault="00255110" w:rsidP="001E3D45">
      <w:pPr>
        <w:pStyle w:val="ListParagraph"/>
        <w:spacing w:line="480" w:lineRule="auto"/>
        <w:rPr>
          <w:rFonts w:ascii="Helvetica" w:hAnsi="Helvetica" w:cs="Helvetica"/>
          <w:color w:val="37414B"/>
          <w:sz w:val="21"/>
          <w:szCs w:val="21"/>
          <w:shd w:val="clear" w:color="auto" w:fill="FFFFFF"/>
        </w:rPr>
      </w:pPr>
      <w:r w:rsidRPr="00255110">
        <w:rPr>
          <w:rFonts w:ascii="Helvetica" w:hAnsi="Helvetica" w:cs="Helvetica"/>
          <w:color w:val="37414B"/>
          <w:sz w:val="21"/>
          <w:szCs w:val="21"/>
          <w:shd w:val="clear" w:color="auto" w:fill="FFFFFF"/>
        </w:rPr>
        <w:t>IntelliSense has been improved to allow for acronyms based on Pascal casing. For example, typing</w:t>
      </w:r>
      <w:r w:rsidRPr="00255110">
        <w:rPr>
          <w:rFonts w:ascii="Helvetica" w:hAnsi="Helvetica" w:cs="Helvetica"/>
          <w:color w:val="37414B"/>
          <w:sz w:val="21"/>
        </w:rPr>
        <w:t> </w:t>
      </w:r>
      <w:r w:rsidRPr="00255110">
        <w:rPr>
          <w:rFonts w:ascii="Helvetica" w:hAnsi="Helvetica" w:cs="Helvetica"/>
          <w:i/>
          <w:iCs/>
          <w:color w:val="37414B"/>
          <w:sz w:val="21"/>
        </w:rPr>
        <w:t>String.INOE</w:t>
      </w:r>
      <w:r w:rsidRPr="00255110">
        <w:rPr>
          <w:rFonts w:ascii="Helvetica" w:hAnsi="Helvetica" w:cs="Helvetica"/>
          <w:color w:val="37414B"/>
          <w:sz w:val="21"/>
        </w:rPr>
        <w:t> </w:t>
      </w:r>
      <w:r w:rsidRPr="00255110">
        <w:rPr>
          <w:rFonts w:ascii="Helvetica" w:hAnsi="Helvetica" w:cs="Helvetica"/>
          <w:color w:val="37414B"/>
          <w:sz w:val="21"/>
          <w:szCs w:val="21"/>
          <w:shd w:val="clear" w:color="auto" w:fill="FFFFFF"/>
        </w:rPr>
        <w:t>and then a non-alphanumeric character will convert the call to</w:t>
      </w:r>
      <w:r w:rsidRPr="00255110">
        <w:rPr>
          <w:rFonts w:ascii="Helvetica" w:hAnsi="Helvetica" w:cs="Helvetica"/>
          <w:i/>
          <w:iCs/>
          <w:color w:val="37414B"/>
          <w:sz w:val="21"/>
        </w:rPr>
        <w:t>String.IsNullOrEmpty</w:t>
      </w:r>
      <w:r w:rsidRPr="00255110">
        <w:rPr>
          <w:rFonts w:ascii="Helvetica" w:hAnsi="Helvetica" w:cs="Helvetica"/>
          <w:color w:val="37414B"/>
          <w:sz w:val="21"/>
          <w:szCs w:val="21"/>
          <w:shd w:val="clear" w:color="auto" w:fill="FFFFFF"/>
        </w:rPr>
        <w:t>. This still doesn’t prevent IntelliSense from interfering when you’re writing code that doesn’t exist, as you would with a unit test.</w:t>
      </w:r>
    </w:p>
    <w:p w:rsidR="00FA6332" w:rsidRDefault="006C1E09" w:rsidP="001E3D45">
      <w:pPr>
        <w:pStyle w:val="ListParagraph"/>
        <w:spacing w:line="480" w:lineRule="auto"/>
        <w:rPr>
          <w:rFonts w:ascii="Helvetica" w:hAnsi="Helvetica" w:cs="Helvetica"/>
          <w:color w:val="37414B"/>
          <w:sz w:val="21"/>
          <w:szCs w:val="21"/>
          <w:shd w:val="clear" w:color="auto" w:fill="FFFFFF"/>
        </w:rPr>
      </w:pPr>
      <w:r>
        <w:rPr>
          <w:rFonts w:ascii="Helvetica" w:hAnsi="Helvetica" w:cs="Helvetica"/>
          <w:color w:val="37414B"/>
          <w:sz w:val="21"/>
          <w:szCs w:val="21"/>
          <w:shd w:val="clear" w:color="auto" w:fill="FFFFFF"/>
        </w:rPr>
        <w:t>The Suggestion Completion mode allows you to type freely without IntelliSense changing the text you typed. You can toggle between Standard and Suggestion Completion modes by pressing [Ctrl</w:t>
      </w:r>
      <w:proofErr w:type="gramStart"/>
      <w:r>
        <w:rPr>
          <w:rFonts w:ascii="Helvetica" w:hAnsi="Helvetica" w:cs="Helvetica"/>
          <w:color w:val="37414B"/>
          <w:sz w:val="21"/>
          <w:szCs w:val="21"/>
          <w:shd w:val="clear" w:color="auto" w:fill="FFFFFF"/>
        </w:rPr>
        <w:t>][</w:t>
      </w:r>
      <w:proofErr w:type="gramEnd"/>
      <w:r>
        <w:rPr>
          <w:rFonts w:ascii="Helvetica" w:hAnsi="Helvetica" w:cs="Helvetica"/>
          <w:color w:val="37414B"/>
          <w:sz w:val="21"/>
          <w:szCs w:val="21"/>
          <w:shd w:val="clear" w:color="auto" w:fill="FFFFFF"/>
        </w:rPr>
        <w:t>Alt]space.</w:t>
      </w:r>
    </w:p>
    <w:p w:rsidR="00F72C42" w:rsidRDefault="00F72C42"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r>
        <w:rPr>
          <w:rFonts w:ascii="Helvetica" w:hAnsi="Helvetica" w:cs="Helvetica"/>
          <w:color w:val="37414B"/>
          <w:sz w:val="21"/>
          <w:szCs w:val="21"/>
        </w:rPr>
        <w:t>IntelliSense for JavaScript has seen the most improvement, as it is now able to determine the correct structure of a variable even after the structure is changed.</w:t>
      </w:r>
    </w:p>
    <w:p w:rsidR="00F72C42" w:rsidRDefault="00F72C42"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r>
        <w:rPr>
          <w:rFonts w:ascii="Helvetica" w:hAnsi="Helvetica" w:cs="Helvetica"/>
          <w:color w:val="37414B"/>
          <w:sz w:val="21"/>
          <w:szCs w:val="21"/>
        </w:rPr>
        <w:t>In the past, I would use .NET Reflector or another tool to analyze a user’s call hierarchy; now that functionality is built-in. Right-click the user and choose View Call Hierarchy, and calls to and from the user will be available for browsing.</w:t>
      </w: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B21B7F" w:rsidRDefault="00B21B7F"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0D741B" w:rsidRDefault="000D741B" w:rsidP="00F72C42">
      <w:pPr>
        <w:pStyle w:val="NormalWeb"/>
        <w:shd w:val="clear" w:color="auto" w:fill="FFFFFF"/>
        <w:spacing w:before="0" w:beforeAutospacing="0" w:after="225" w:afterAutospacing="0" w:line="285" w:lineRule="atLeast"/>
        <w:ind w:left="720"/>
        <w:textAlignment w:val="baseline"/>
        <w:rPr>
          <w:rFonts w:ascii="Helvetica" w:hAnsi="Helvetica" w:cs="Helvetica"/>
          <w:color w:val="37414B"/>
          <w:sz w:val="21"/>
          <w:szCs w:val="21"/>
        </w:rPr>
      </w:pPr>
    </w:p>
    <w:p w:rsidR="00931BA6" w:rsidRDefault="00931BA6" w:rsidP="00931BA6">
      <w:pPr>
        <w:pStyle w:val="Heading3"/>
        <w:rPr>
          <w:rFonts w:eastAsia="Times New Roman"/>
          <w:lang w:eastAsia="en-IN"/>
        </w:rPr>
      </w:pPr>
      <w:r>
        <w:rPr>
          <w:rFonts w:eastAsia="Times New Roman"/>
          <w:lang w:eastAsia="en-IN"/>
        </w:rPr>
        <w:t>Netbeans IDE 7.3</w:t>
      </w:r>
    </w:p>
    <w:p w:rsidR="000D741B" w:rsidRPr="000D741B" w:rsidRDefault="000D741B" w:rsidP="000D741B">
      <w:pPr>
        <w:rPr>
          <w:lang w:eastAsia="en-IN"/>
        </w:rPr>
      </w:pPr>
    </w:p>
    <w:p w:rsidR="0043270F" w:rsidRDefault="00931BA6" w:rsidP="00931BA6">
      <w:pPr>
        <w:pStyle w:val="Heading4"/>
        <w:rPr>
          <w:rFonts w:eastAsia="Times New Roman"/>
          <w:lang w:eastAsia="en-IN"/>
        </w:rPr>
      </w:pPr>
      <w:r>
        <w:rPr>
          <w:rFonts w:eastAsia="Times New Roman"/>
          <w:lang w:eastAsia="en-IN"/>
        </w:rPr>
        <w:t>Description</w:t>
      </w:r>
    </w:p>
    <w:p w:rsidR="000D741B" w:rsidRPr="000D741B" w:rsidRDefault="000D741B" w:rsidP="000D741B">
      <w:pPr>
        <w:rPr>
          <w:lang w:eastAsia="en-IN"/>
        </w:rPr>
      </w:pPr>
      <w:r>
        <w:rPr>
          <w:noProof/>
          <w:lang w:bidi="ar-SA"/>
        </w:rPr>
        <w:drawing>
          <wp:anchor distT="0" distB="0" distL="114300" distR="114300" simplePos="0" relativeHeight="251663360" behindDoc="1" locked="0" layoutInCell="1" allowOverlap="1">
            <wp:simplePos x="0" y="0"/>
            <wp:positionH relativeFrom="column">
              <wp:posOffset>-133350</wp:posOffset>
            </wp:positionH>
            <wp:positionV relativeFrom="paragraph">
              <wp:posOffset>128270</wp:posOffset>
            </wp:positionV>
            <wp:extent cx="1476375" cy="1323975"/>
            <wp:effectExtent l="19050" t="0" r="9525" b="0"/>
            <wp:wrapTight wrapText="bothSides">
              <wp:wrapPolygon edited="0">
                <wp:start x="-279" y="0"/>
                <wp:lineTo x="-279" y="21445"/>
                <wp:lineTo x="21739" y="21445"/>
                <wp:lineTo x="21739" y="0"/>
                <wp:lineTo x="-279" y="0"/>
              </wp:wrapPolygon>
            </wp:wrapTight>
            <wp:docPr id="12" name="Picture 11" descr="netbeans-id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beans-ide-6-9.png"/>
                    <pic:cNvPicPr/>
                  </pic:nvPicPr>
                  <pic:blipFill>
                    <a:blip r:embed="rId100" cstate="print"/>
                    <a:stretch>
                      <a:fillRect/>
                    </a:stretch>
                  </pic:blipFill>
                  <pic:spPr>
                    <a:xfrm>
                      <a:off x="0" y="0"/>
                      <a:ext cx="1476375" cy="1323975"/>
                    </a:xfrm>
                    <a:prstGeom prst="rect">
                      <a:avLst/>
                    </a:prstGeom>
                  </pic:spPr>
                </pic:pic>
              </a:graphicData>
            </a:graphic>
          </wp:anchor>
        </w:drawing>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141"/>
      </w:tblGrid>
      <w:tr w:rsidR="00931BA6" w:rsidTr="00931BA6">
        <w:trPr>
          <w:tblCellSpacing w:w="15" w:type="dxa"/>
        </w:trPr>
        <w:tc>
          <w:tcPr>
            <w:tcW w:w="0" w:type="auto"/>
            <w:shd w:val="clear" w:color="auto" w:fill="FFFFFF"/>
            <w:vAlign w:val="center"/>
            <w:hideMark/>
          </w:tcPr>
          <w:p w:rsidR="00931BA6" w:rsidRDefault="00931BA6">
            <w:pPr>
              <w:pStyle w:val="NormalWeb"/>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The NetBeans Platform is a generic framework for Swing applications. It provides the "plumbing" that, before, every developer had to write themselves—saving state, connecting actions to menu items, toolbar items and keyboard shortcuts; window management, and so on.</w:t>
            </w:r>
          </w:p>
          <w:p w:rsidR="00D255F8" w:rsidRDefault="00931BA6" w:rsidP="00931BA6">
            <w:pPr>
              <w:pStyle w:val="NormalWeb"/>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The NetBeans Platform provides all of these out of the box. You don't need to manually code these or other basic features, yourself, anymore. The platform does not add a lot of overhead to your application — but it can save a huge amount of time and work.</w:t>
            </w:r>
          </w:p>
        </w:tc>
      </w:tr>
    </w:tbl>
    <w:p w:rsidR="00931BA6" w:rsidRDefault="00931BA6" w:rsidP="00931BA6">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The NetBeans Platform provides reliable and flexible application architecture. It can save you years of development time. The NetBeans Platform gives you a time-tested architecture for free. An architecture that encourages sustainable development practices. Because the NetBeans Platform architecture is modular, it's easy to create applications that are robust and extensible.</w:t>
      </w:r>
    </w:p>
    <w:p w:rsidR="00931BA6" w:rsidRDefault="00410F20" w:rsidP="00410F20">
      <w:pPr>
        <w:pStyle w:val="Heading4"/>
        <w:rPr>
          <w:lang w:eastAsia="en-IN"/>
        </w:rPr>
      </w:pPr>
      <w:r>
        <w:rPr>
          <w:lang w:eastAsia="en-IN"/>
        </w:rPr>
        <w:t>Features</w:t>
      </w:r>
    </w:p>
    <w:p w:rsidR="00410F20" w:rsidRDefault="00A32D50" w:rsidP="00410F20">
      <w:pPr>
        <w:rPr>
          <w:rFonts w:ascii="Arial" w:hAnsi="Arial" w:cs="Arial"/>
          <w:color w:val="333333"/>
          <w:shd w:val="clear" w:color="auto" w:fill="FFFFFF"/>
        </w:rPr>
      </w:pPr>
      <w:r>
        <w:rPr>
          <w:rFonts w:ascii="Arial" w:hAnsi="Arial" w:cs="Arial"/>
          <w:color w:val="333333"/>
          <w:shd w:val="clear" w:color="auto" w:fill="FFFFFF"/>
        </w:rPr>
        <w:t>The main reusable features and components comprising the NetBeans Platform are outlined below.</w:t>
      </w:r>
    </w:p>
    <w:p w:rsidR="0072515E" w:rsidRDefault="0072515E" w:rsidP="0072515E">
      <w:pPr>
        <w:pStyle w:val="Heading5"/>
      </w:pPr>
      <w:r>
        <w:t>Module System</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The modular nature of a NetBeans Platform application gives you the power to meet complex requirements by combining several small, simple, and easily tested modules encapsulating coarsely-grained application features.</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Powerful versioning support helps give you confidence that your modules will work together, while strict control over the public APIs your modules expose will help you create a more flexible application that's easier to maintain.</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Since your application can use either standard NetBeans Platform modules or OSGi bundles, you'll be able to integrate third-party modules or develop your own.</w:t>
      </w:r>
    </w:p>
    <w:p w:rsidR="0072515E" w:rsidRDefault="0072515E" w:rsidP="0072515E">
      <w:pPr>
        <w:pStyle w:val="Heading5"/>
      </w:pPr>
      <w:r>
        <w:lastRenderedPageBreak/>
        <w:t>Lifecycle Management</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Just as application servers, such as GlassFish or WebLogic, provide lifecycle services to web applications, the NetBeans runtime container provide lifecycle services to Java desktop applications.</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Application servers understand how to compose web modules, EJB modules, and related artifacts, into a single web application. In a comparable manner, the NetBeans runtime container understands how to compose NetBeans modules into a single Java desktop application.</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There is no need to write a main method for your application because the NetBeans Platform already contains one. Also, support is provided for persisting user settings across restart of the application, such as, by default, the size and positions of the windows in the application.</w:t>
      </w:r>
    </w:p>
    <w:p w:rsidR="0072515E" w:rsidRDefault="0072515E" w:rsidP="0072515E">
      <w:pPr>
        <w:pStyle w:val="Heading5"/>
      </w:pPr>
      <w:r>
        <w:t>Pluggability, Service Infrastructure, and File System</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End users of the application benefit from pluggable applications because these enable them to install modules into their running applications.</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NetBeans modules can be installed, uninstalled, activated, and deactivated at runtime, thanks to the runtime container.</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The NetBeans Platform provides an infrastructure for registering and retrieving service implementations, enabling you to minimize direct dependencies between individual modules and enabling a loosely coupled architecture (high cohesion and low coupling).</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The NetBeans Platform provides a virtual file system, which is a hierarhical registry for storing user settings, comparable to the Windows Registry on Microsoft Windows systems. It also includes a unified API providing stream-oriented access to flat and hierarchical structures, such as disk-based files on local or remote servers, memory-based files, and even XML documents.</w:t>
      </w:r>
    </w:p>
    <w:p w:rsidR="0072515E" w:rsidRDefault="0072515E" w:rsidP="0072515E">
      <w:pPr>
        <w:pStyle w:val="Heading5"/>
      </w:pPr>
      <w:r>
        <w:t>Window System, Standardized UI Toolkit, and Advanced Data-Oriented Components</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Most serious applications need more than one window. Coding good interaction between multiple windows is not a trivial task. The NetBeans window system lets you maximize/minimize, dock/undock, and drag-and-drop windows, without you providing any code at all.</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Swing and JavaFX are the standard UI toolkits on the Java desktop and can be used throughout the NetBeans Platform. Related benefits include the ability to change the look and feel easily via "Look and Feel" support in Swing and CSS integration in JavaFX, as well as the portability of GUI components across all operating systems and the easy incorporation of many free and commercial third-party Swing and JavaFX components.</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 xml:space="preserve">With the NetBeans Platform you're not constrained by one of the typical pain points in Swing: the JTree model is completely different to the JList model, even though they present the same data. </w:t>
      </w:r>
      <w:proofErr w:type="gramStart"/>
      <w:r>
        <w:rPr>
          <w:rFonts w:ascii="Arial" w:hAnsi="Arial" w:cs="Arial"/>
          <w:color w:val="333333"/>
          <w:sz w:val="20"/>
          <w:szCs w:val="20"/>
        </w:rPr>
        <w:t>Switching between them means rewriting the model.</w:t>
      </w:r>
      <w:proofErr w:type="gramEnd"/>
      <w:r>
        <w:rPr>
          <w:rFonts w:ascii="Arial" w:hAnsi="Arial" w:cs="Arial"/>
          <w:color w:val="333333"/>
          <w:sz w:val="20"/>
          <w:szCs w:val="20"/>
        </w:rPr>
        <w:t xml:space="preserve"> The NetBeans Nodes API provides a generic model for presenting your data. The NetBeans Explorer &amp; Property Sheet API provides several advanced Swing components for displaying nodes.</w:t>
      </w:r>
    </w:p>
    <w:p w:rsidR="0072515E"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 xml:space="preserve">In addition to a window system, the NetBeans Platform provides many other UI-related components, such as a property sheet, a palette, </w:t>
      </w:r>
      <w:proofErr w:type="gramStart"/>
      <w:r>
        <w:rPr>
          <w:rFonts w:ascii="Arial" w:hAnsi="Arial" w:cs="Arial"/>
          <w:color w:val="333333"/>
          <w:sz w:val="20"/>
          <w:szCs w:val="20"/>
        </w:rPr>
        <w:t>complex</w:t>
      </w:r>
      <w:proofErr w:type="gramEnd"/>
      <w:r>
        <w:rPr>
          <w:rFonts w:ascii="Arial" w:hAnsi="Arial" w:cs="Arial"/>
          <w:color w:val="333333"/>
          <w:sz w:val="20"/>
          <w:szCs w:val="20"/>
        </w:rPr>
        <w:t xml:space="preserve"> Swing components for presenting data, a Plugin Manager, and an Output window.</w:t>
      </w:r>
    </w:p>
    <w:p w:rsidR="0072515E" w:rsidRDefault="0072515E" w:rsidP="0072515E">
      <w:pPr>
        <w:pStyle w:val="Heading5"/>
      </w:pPr>
      <w:r>
        <w:lastRenderedPageBreak/>
        <w:t>Miscellaneous Features, Documentation, and Tooling Support</w:t>
      </w:r>
    </w:p>
    <w:p w:rsidR="00A32D50" w:rsidRDefault="0072515E" w:rsidP="0072515E">
      <w:pPr>
        <w:pStyle w:val="NormalWeb"/>
        <w:shd w:val="clear" w:color="auto" w:fill="FFFFFF"/>
        <w:spacing w:before="0" w:beforeAutospacing="0" w:after="270" w:afterAutospacing="0" w:line="240" w:lineRule="atLeast"/>
        <w:rPr>
          <w:rFonts w:ascii="Arial" w:hAnsi="Arial" w:cs="Arial"/>
          <w:color w:val="333333"/>
          <w:sz w:val="20"/>
          <w:szCs w:val="20"/>
        </w:rPr>
      </w:pPr>
      <w:r>
        <w:rPr>
          <w:rFonts w:ascii="Arial" w:hAnsi="Arial" w:cs="Arial"/>
          <w:color w:val="333333"/>
          <w:sz w:val="20"/>
          <w:szCs w:val="20"/>
        </w:rPr>
        <w:t>The NetBeans IDE, which is the software development kit (SDK) of the NewtBeans Platform, provides many templates and tools, such as the award winning Matisse GUI Builder that enables you to very easily design your application's layout.</w:t>
      </w:r>
    </w:p>
    <w:p w:rsidR="00D255F8" w:rsidRDefault="00D255F8" w:rsidP="00D255F8">
      <w:pPr>
        <w:pStyle w:val="Heading4"/>
      </w:pPr>
      <w:r>
        <w:t>Advantages of NetBeans:</w:t>
      </w:r>
    </w:p>
    <w:p w:rsidR="00D255F8" w:rsidRDefault="00D255F8" w:rsidP="00D255F8">
      <w:pPr>
        <w:pStyle w:val="Heading5"/>
      </w:pPr>
      <w:r>
        <w:t>Best support for latest java technologies:</w:t>
      </w:r>
    </w:p>
    <w:p w:rsidR="00D255F8" w:rsidRDefault="00437C31" w:rsidP="00D255F8">
      <w:pPr>
        <w:rPr>
          <w:rFonts w:ascii="Arial" w:hAnsi="Arial" w:cs="Arial"/>
          <w:color w:val="333333"/>
          <w:shd w:val="clear" w:color="auto" w:fill="FFFFFF"/>
        </w:rPr>
      </w:pPr>
      <w:r>
        <w:rPr>
          <w:rFonts w:ascii="Arial" w:hAnsi="Arial" w:cs="Arial"/>
          <w:color w:val="333333"/>
          <w:shd w:val="clear" w:color="auto" w:fill="FFFFFF"/>
        </w:rPr>
        <w:t>NetBeans IDE provides first-class comprehensive support for the newest Java technologies and latest Java enhancements before other IDEs. It is the first IDE providing support for JDK 7, Java EE 6, and JavaFX 2.</w:t>
      </w:r>
      <w:r>
        <w:rPr>
          <w:rStyle w:val="apple-converted-space"/>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With its constantly improving Java Editor, many rich features and an extensive range of tools, templates and samples, NetBeans IDE sets the standard for developing with cutting edge technologies out of the box.</w:t>
      </w:r>
    </w:p>
    <w:p w:rsidR="00437C31" w:rsidRDefault="00437C31" w:rsidP="00437C31">
      <w:pPr>
        <w:pStyle w:val="Heading5"/>
        <w:rPr>
          <w:shd w:val="clear" w:color="auto" w:fill="FFFFFF"/>
        </w:rPr>
      </w:pPr>
      <w:r>
        <w:rPr>
          <w:shd w:val="clear" w:color="auto" w:fill="FFFFFF"/>
        </w:rPr>
        <w:t>Fast &amp; smart code editing</w:t>
      </w:r>
    </w:p>
    <w:p w:rsidR="00437C31" w:rsidRDefault="00437C31" w:rsidP="00437C31">
      <w:pPr>
        <w:rPr>
          <w:rFonts w:ascii="Arial" w:hAnsi="Arial" w:cs="Arial"/>
          <w:color w:val="333333"/>
          <w:shd w:val="clear" w:color="auto" w:fill="FFFFFF"/>
        </w:rPr>
      </w:pPr>
      <w:r>
        <w:rPr>
          <w:rFonts w:ascii="Arial" w:hAnsi="Arial" w:cs="Arial"/>
          <w:color w:val="333333"/>
          <w:shd w:val="clear" w:color="auto" w:fill="FFFFFF"/>
        </w:rPr>
        <w:t>An IDE is much more than a text editor. The NetBeans Editor indents lines, matches words and brackets, and highlights source code syntactically and semantically. It also provides code templates, coding tips, and refactoring tools.</w:t>
      </w:r>
      <w:r>
        <w:rPr>
          <w:rStyle w:val="apple-converted-space"/>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editor supports many languages from Java, C/C++, XML and HTML, to PHP, Groovy, Javadoc, JavaScript and JSP. Because the editor is extensible, you can plug in support for many other languages.</w:t>
      </w:r>
    </w:p>
    <w:p w:rsidR="00437C31" w:rsidRDefault="00437C31" w:rsidP="00437C31">
      <w:pPr>
        <w:pStyle w:val="Heading5"/>
      </w:pPr>
      <w:r>
        <w:t>Easy &amp; efficient project management</w:t>
      </w:r>
    </w:p>
    <w:p w:rsidR="00437C31" w:rsidRDefault="00437C31" w:rsidP="00437C31">
      <w:pPr>
        <w:rPr>
          <w:rFonts w:ascii="Arial" w:hAnsi="Arial" w:cs="Arial"/>
          <w:color w:val="333333"/>
          <w:shd w:val="clear" w:color="auto" w:fill="FFFFFF"/>
        </w:rPr>
      </w:pPr>
      <w:r>
        <w:rPr>
          <w:rFonts w:ascii="Arial" w:hAnsi="Arial" w:cs="Arial"/>
          <w:color w:val="333333"/>
          <w:shd w:val="clear" w:color="auto" w:fill="FFFFFF"/>
        </w:rPr>
        <w:t>Keeping a clear overview of large applications, with thousands of folders and files, and millions of lines of code, is a daunting task. NetBeans IDE provides different views of your data, from multiple project windows to helpful tools for setting up your applications and managing them efficiently, letting you drill down into your data quickly and easily, while giving you versioning tools via Subversion, Mercurial, and Git integration out of the box.</w:t>
      </w:r>
      <w:r>
        <w:rPr>
          <w:rFonts w:ascii="Arial" w:hAnsi="Arial" w:cs="Arial"/>
          <w:color w:val="333333"/>
        </w:rPr>
        <w:br/>
      </w:r>
      <w:r>
        <w:rPr>
          <w:rFonts w:ascii="Arial" w:hAnsi="Arial" w:cs="Arial"/>
          <w:color w:val="333333"/>
        </w:rPr>
        <w:br/>
      </w:r>
      <w:r>
        <w:rPr>
          <w:rFonts w:ascii="Arial" w:hAnsi="Arial" w:cs="Arial"/>
          <w:color w:val="333333"/>
          <w:shd w:val="clear" w:color="auto" w:fill="FFFFFF"/>
        </w:rPr>
        <w:t>When new developers join your project, they can understand the structure of your application because your code is well-organized.</w:t>
      </w:r>
    </w:p>
    <w:p w:rsidR="00271419" w:rsidRDefault="00271419" w:rsidP="00271419">
      <w:pPr>
        <w:pStyle w:val="Heading5"/>
        <w:rPr>
          <w:shd w:val="clear" w:color="auto" w:fill="FFFFFF"/>
        </w:rPr>
      </w:pPr>
      <w:r>
        <w:rPr>
          <w:shd w:val="clear" w:color="auto" w:fill="FFFFFF"/>
        </w:rPr>
        <w:t>Rapid user interface development</w:t>
      </w:r>
    </w:p>
    <w:p w:rsidR="00271419" w:rsidRDefault="00271419" w:rsidP="00271419">
      <w:pPr>
        <w:rPr>
          <w:rStyle w:val="apple-converted-space"/>
          <w:rFonts w:ascii="Arial" w:hAnsi="Arial" w:cs="Arial"/>
          <w:color w:val="333333"/>
          <w:shd w:val="clear" w:color="auto" w:fill="FFFFFF"/>
        </w:rPr>
      </w:pPr>
      <w:r>
        <w:rPr>
          <w:rFonts w:ascii="Arial" w:hAnsi="Arial" w:cs="Arial"/>
          <w:color w:val="333333"/>
          <w:shd w:val="clear" w:color="auto" w:fill="FFFFFF"/>
        </w:rPr>
        <w:t>Design GUIs for Java EE, Java SE, and Java ME applications quickly and smoothly by dragging and positioning GUI components from a palette into the NetBeans Editor.</w:t>
      </w:r>
      <w:r>
        <w:rPr>
          <w:rStyle w:val="apple-converted-space"/>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shd w:val="clear" w:color="auto" w:fill="FFFFFF"/>
        </w:rPr>
        <w:t>For Java SE applications, the NetBeans GUI Builder automatically takes care of correct spacing and alignment, while supporting in-place editing, as well. The GUI builder is so intuitive that it has been used to prototype GUIs at customer presentations.</w:t>
      </w:r>
      <w:r>
        <w:rPr>
          <w:rStyle w:val="apple-converted-space"/>
          <w:rFonts w:ascii="Arial" w:hAnsi="Arial" w:cs="Arial"/>
          <w:color w:val="333333"/>
          <w:shd w:val="clear" w:color="auto" w:fill="FFFFFF"/>
        </w:rPr>
        <w:t> </w:t>
      </w:r>
    </w:p>
    <w:p w:rsidR="00571437" w:rsidRDefault="00571437" w:rsidP="00571437">
      <w:pPr>
        <w:pStyle w:val="Heading5"/>
        <w:rPr>
          <w:rStyle w:val="apple-converted-space"/>
          <w:shd w:val="clear" w:color="auto" w:fill="FFFFFF"/>
        </w:rPr>
      </w:pPr>
      <w:r w:rsidRPr="00571437">
        <w:rPr>
          <w:rStyle w:val="apple-converted-space"/>
          <w:shd w:val="clear" w:color="auto" w:fill="FFFFFF"/>
        </w:rPr>
        <w:t>Write bug free code</w:t>
      </w:r>
    </w:p>
    <w:p w:rsidR="00571437" w:rsidRPr="00571437" w:rsidRDefault="00870B6B" w:rsidP="00571437">
      <w:r>
        <w:rPr>
          <w:rFonts w:ascii="Arial" w:hAnsi="Arial" w:cs="Arial"/>
          <w:color w:val="333333"/>
          <w:shd w:val="clear" w:color="auto" w:fill="FFFFFF"/>
        </w:rPr>
        <w:lastRenderedPageBreak/>
        <w:t>The cost of buggy code increases the longer it remains unfixed. NetBeans provides static analysis tools, especially integration with the widely used FindBugs tool, for identifying and fixing common problems in Java code. In addition, the NetBeans Debugger lets you place breakpoints in your source code, add field watches, step through your code, run into methods, take snapshots and monitor execution as it occurs.</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NetBeans Profiler provides expert assistance for optimizing your application's speed and memory usage, and makes it easier to build reliable and scalable Java SE, JavaFX and Java EE applications. NetBeans IDE includes a visual debugger for Java SE applications, letting you debug user interfaces without looking into source code. Take GUI snapshots of your applications and click on user interface elements to jump back into the related source code.</w:t>
      </w:r>
      <w:r>
        <w:rPr>
          <w:rStyle w:val="apple-converted-space"/>
          <w:rFonts w:ascii="Arial" w:hAnsi="Arial" w:cs="Arial"/>
          <w:color w:val="333333"/>
          <w:shd w:val="clear" w:color="auto" w:fill="FFFFFF"/>
        </w:rPr>
        <w:t> </w:t>
      </w:r>
    </w:p>
    <w:p w:rsidR="00D255F8" w:rsidRPr="0072515E" w:rsidRDefault="00D255F8" w:rsidP="0072515E">
      <w:pPr>
        <w:pStyle w:val="NormalWeb"/>
        <w:shd w:val="clear" w:color="auto" w:fill="FFFFFF"/>
        <w:spacing w:before="0" w:beforeAutospacing="0" w:after="270" w:afterAutospacing="0" w:line="240" w:lineRule="atLeast"/>
        <w:rPr>
          <w:rFonts w:ascii="Arial" w:hAnsi="Arial" w:cs="Arial"/>
          <w:color w:val="333333"/>
          <w:sz w:val="20"/>
          <w:szCs w:val="20"/>
        </w:rPr>
      </w:pPr>
    </w:p>
    <w:p w:rsidR="00931BA6" w:rsidRPr="00931BA6" w:rsidRDefault="00931BA6" w:rsidP="00931BA6">
      <w:pPr>
        <w:rPr>
          <w:lang w:eastAsia="en-IN"/>
        </w:rPr>
      </w:pPr>
    </w:p>
    <w:p w:rsidR="00544CBD" w:rsidRPr="00884527" w:rsidRDefault="001E3D45" w:rsidP="00544CBD">
      <w:pPr>
        <w:pStyle w:val="Heading2"/>
        <w:rPr>
          <w:rFonts w:ascii="Arial" w:eastAsia="Times New Roman" w:hAnsi="Arial" w:cs="Arial"/>
          <w:color w:val="222222"/>
          <w:lang w:eastAsia="en-IN"/>
        </w:rPr>
      </w:pPr>
      <w:bookmarkStart w:id="89" w:name="_Toc289275458"/>
      <w:bookmarkStart w:id="90" w:name="_Toc330365077"/>
      <w:r>
        <w:rPr>
          <w:rFonts w:eastAsia="Arial"/>
        </w:rPr>
        <w:t>Front End</w:t>
      </w:r>
      <w:bookmarkStart w:id="91" w:name="_Toc289275459"/>
      <w:bookmarkEnd w:id="89"/>
      <w:r w:rsidR="00544CBD">
        <w:rPr>
          <w:rFonts w:eastAsia="Arial"/>
        </w:rPr>
        <w:t xml:space="preserve"> </w:t>
      </w:r>
      <w:bookmarkEnd w:id="90"/>
      <w:bookmarkEnd w:id="91"/>
    </w:p>
    <w:p w:rsidR="00544CBD" w:rsidRDefault="00544CBD" w:rsidP="001E3D45">
      <w:pPr>
        <w:pStyle w:val="ListParagraph"/>
        <w:spacing w:line="480" w:lineRule="auto"/>
        <w:ind w:firstLine="360"/>
        <w:rPr>
          <w:rFonts w:ascii="Arial" w:eastAsia="Times New Roman" w:hAnsi="Arial" w:cs="Arial"/>
          <w:color w:val="222222"/>
          <w:lang w:eastAsia="en-IN"/>
        </w:rPr>
      </w:pPr>
    </w:p>
    <w:p w:rsidR="00544CBD" w:rsidRDefault="00544CBD" w:rsidP="00544CBD">
      <w:pPr>
        <w:pStyle w:val="Heading3"/>
        <w:rPr>
          <w:rFonts w:eastAsia="Arial"/>
        </w:rPr>
      </w:pPr>
      <w:r w:rsidRPr="005F7EBB">
        <w:rPr>
          <w:rFonts w:eastAsia="Arial"/>
        </w:rPr>
        <w:t>WPF (Windows Presentation Framework)</w:t>
      </w:r>
    </w:p>
    <w:p w:rsidR="00326039" w:rsidRPr="00326039" w:rsidRDefault="00BC5A6F" w:rsidP="00BC5A6F">
      <w:pPr>
        <w:jc w:val="center"/>
      </w:pPr>
      <w:r>
        <w:rPr>
          <w:noProof/>
          <w:lang w:bidi="ar-SA"/>
        </w:rPr>
        <w:drawing>
          <wp:inline distT="0" distB="0" distL="0" distR="0">
            <wp:extent cx="4876800" cy="2333625"/>
            <wp:effectExtent l="19050" t="0" r="0" b="0"/>
            <wp:docPr id="25" name="Picture 24" descr="WpfMain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MainFeatures.png"/>
                    <pic:cNvPicPr/>
                  </pic:nvPicPr>
                  <pic:blipFill>
                    <a:blip r:embed="rId101" cstate="print"/>
                    <a:stretch>
                      <a:fillRect/>
                    </a:stretch>
                  </pic:blipFill>
                  <pic:spPr>
                    <a:xfrm>
                      <a:off x="0" y="0"/>
                      <a:ext cx="4876800" cy="2333625"/>
                    </a:xfrm>
                    <a:prstGeom prst="rect">
                      <a:avLst/>
                    </a:prstGeom>
                  </pic:spPr>
                </pic:pic>
              </a:graphicData>
            </a:graphic>
          </wp:inline>
        </w:drawing>
      </w:r>
    </w:p>
    <w:p w:rsidR="00544CBD" w:rsidRDefault="00544CBD" w:rsidP="00544CBD">
      <w:pPr>
        <w:pStyle w:val="ListParagraph"/>
        <w:spacing w:line="480" w:lineRule="auto"/>
        <w:ind w:firstLine="360"/>
        <w:rPr>
          <w:rFonts w:ascii="Arial" w:eastAsia="Times New Roman" w:hAnsi="Arial" w:cs="Arial"/>
          <w:color w:val="222222"/>
          <w:lang w:eastAsia="en-IN"/>
        </w:rPr>
      </w:pPr>
    </w:p>
    <w:p w:rsidR="002162CC" w:rsidRDefault="002162CC" w:rsidP="002162CC">
      <w:pPr>
        <w:rPr>
          <w:rFonts w:ascii="Arial" w:eastAsia="Times New Roman" w:hAnsi="Arial" w:cs="Arial"/>
          <w:color w:val="222222"/>
          <w:lang w:eastAsia="en-IN"/>
        </w:rPr>
      </w:pPr>
      <w:r>
        <w:t>Windows Presentation Foundation (WPF) is a next-generation presentation system for building Windows client applications with visually stunning user experiences. With WPF, you can create a wide range of both standalone and browser-hosted applications.</w:t>
      </w:r>
    </w:p>
    <w:p w:rsidR="001E3D45" w:rsidRDefault="00544CBD" w:rsidP="002162CC">
      <w:pPr>
        <w:rPr>
          <w:rFonts w:ascii="Arial" w:eastAsia="Times New Roman" w:hAnsi="Arial" w:cs="Arial"/>
          <w:color w:val="222222"/>
          <w:lang w:eastAsia="en-IN"/>
        </w:rPr>
      </w:pPr>
      <w:r>
        <w:rPr>
          <w:rFonts w:ascii="Arial" w:eastAsia="Times New Roman" w:hAnsi="Arial" w:cs="Arial"/>
          <w:color w:val="222222"/>
          <w:lang w:eastAsia="en-IN"/>
        </w:rPr>
        <w:t>W</w:t>
      </w:r>
      <w:r w:rsidR="001E3D45" w:rsidRPr="00884527">
        <w:rPr>
          <w:rFonts w:ascii="Arial" w:eastAsia="Times New Roman" w:hAnsi="Arial" w:cs="Arial"/>
          <w:color w:val="222222"/>
          <w:lang w:eastAsia="en-IN"/>
        </w:rPr>
        <w:t xml:space="preserve">indows Presentation Foundation (WPF) provides developers with a unified programming model for building rich Windows smart client user experiences that incorporate UI, media, and documents. Windows Presentation Foundation (WPF) is a next-generation presentation system for building Windows client applications with visually stunning user experiences. With WPF, you can create a wide range of both standalone and browser-hosted applications. The core of WPF is a resolution-independent and vector-based rendering engine that is built to take advantage of modern graphics hardware. WPF extends the </w:t>
      </w:r>
      <w:r w:rsidR="001E3D45" w:rsidRPr="00884527">
        <w:rPr>
          <w:rFonts w:ascii="Arial" w:eastAsia="Times New Roman" w:hAnsi="Arial" w:cs="Arial"/>
          <w:color w:val="222222"/>
          <w:lang w:eastAsia="en-IN"/>
        </w:rPr>
        <w:lastRenderedPageBreak/>
        <w:t>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2162CC" w:rsidRDefault="002162CC" w:rsidP="002162CC">
      <w:pPr>
        <w:rPr>
          <w:rFonts w:ascii="Segoe UI" w:hAnsi="Segoe UI" w:cs="Segoe UI"/>
          <w:color w:val="2A2A2A"/>
          <w:sz w:val="18"/>
          <w:szCs w:val="18"/>
        </w:rPr>
      </w:pPr>
      <w:r>
        <w:rPr>
          <w:rFonts w:ascii="Arial" w:eastAsia="Times New Roman" w:hAnsi="Arial" w:cs="Arial"/>
          <w:color w:val="222222"/>
          <w:lang w:eastAsia="en-IN"/>
        </w:rPr>
        <w:tab/>
      </w:r>
      <w:r>
        <w:rPr>
          <w:rFonts w:ascii="Segoe UI" w:hAnsi="Segoe UI" w:cs="Segoe UI"/>
          <w:color w:val="2A2A2A"/>
          <w:sz w:val="18"/>
          <w:szCs w:val="18"/>
        </w:rPr>
        <w:t>The core of WPF is a resolution-independent and vector-based rendering engine that is built to take advantage of modern graphics hardware. WPF extends the 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754ECB" w:rsidRDefault="00754ECB" w:rsidP="00754ECB">
      <w:pPr>
        <w:pStyle w:val="Heading4"/>
      </w:pPr>
      <w:r>
        <w:t>Programming with wpf</w:t>
      </w:r>
    </w:p>
    <w:p w:rsidR="00754ECB" w:rsidRDefault="00246808" w:rsidP="00754ECB">
      <w:pPr>
        <w:rPr>
          <w:rFonts w:ascii="Segoe UI" w:hAnsi="Segoe UI" w:cs="Segoe UI"/>
          <w:color w:val="2A2A2A"/>
          <w:sz w:val="18"/>
          <w:szCs w:val="18"/>
        </w:rPr>
      </w:pPr>
      <w:r w:rsidRPr="00246808">
        <w:rPr>
          <w:rFonts w:ascii="Segoe UI" w:hAnsi="Segoe UI" w:cs="Segoe UI"/>
          <w:color w:val="2A2A2A"/>
          <w:sz w:val="18"/>
          <w:szCs w:val="18"/>
        </w:rPr>
        <w:t>WPF exists as a subset of .NET Framework types that are for the most part located in the</w:t>
      </w:r>
      <w:r w:rsidRPr="00246808">
        <w:rPr>
          <w:rFonts w:ascii="Segoe UI" w:hAnsi="Segoe UI" w:cs="Segoe UI"/>
          <w:color w:val="2A2A2A"/>
          <w:sz w:val="18"/>
        </w:rPr>
        <w:t> </w:t>
      </w:r>
      <w:hyperlink r:id="rId102" w:history="1">
        <w:r w:rsidRPr="00246808">
          <w:rPr>
            <w:rFonts w:ascii="Segoe UI" w:hAnsi="Segoe UI" w:cs="Segoe UI"/>
            <w:sz w:val="18"/>
          </w:rPr>
          <w:t>System.Windows</w:t>
        </w:r>
      </w:hyperlink>
      <w:r w:rsidRPr="00246808">
        <w:rPr>
          <w:rFonts w:ascii="Segoe UI" w:hAnsi="Segoe UI" w:cs="Segoe UI"/>
          <w:sz w:val="18"/>
        </w:rPr>
        <w:t> </w:t>
      </w:r>
      <w:r w:rsidRPr="00246808">
        <w:rPr>
          <w:rFonts w:ascii="Segoe UI" w:hAnsi="Segoe UI" w:cs="Segoe UI"/>
          <w:sz w:val="18"/>
          <w:szCs w:val="18"/>
        </w:rPr>
        <w:t xml:space="preserve">namespace. If you have previously built applications with .NET Framework using managed </w:t>
      </w:r>
      <w:r w:rsidRPr="00246808">
        <w:rPr>
          <w:rFonts w:ascii="Segoe UI" w:hAnsi="Segoe UI" w:cs="Segoe UI"/>
          <w:color w:val="2A2A2A"/>
          <w:sz w:val="18"/>
          <w:szCs w:val="18"/>
        </w:rPr>
        <w:t>technologies like ASP.NET and Windows Forms, the fundamental WPF programming experience should be familiar; you instantiate classes, set properties, call methods, and handle events, all using your favorite .NET Framework programming language, such as C# or Visual Basic.</w:t>
      </w:r>
    </w:p>
    <w:p w:rsidR="00113B1E" w:rsidRDefault="00113B1E" w:rsidP="00754ECB">
      <w:pPr>
        <w:rPr>
          <w:rFonts w:ascii="Segoe UI" w:hAnsi="Segoe UI" w:cs="Segoe UI"/>
          <w:color w:val="2A2A2A"/>
          <w:sz w:val="18"/>
          <w:szCs w:val="18"/>
        </w:rPr>
      </w:pPr>
    </w:p>
    <w:p w:rsidR="00113B1E" w:rsidRDefault="00113B1E" w:rsidP="00113B1E">
      <w:pPr>
        <w:pStyle w:val="Heading4"/>
      </w:pPr>
      <w:r>
        <w:t xml:space="preserve">Markup &amp; code-behind </w:t>
      </w:r>
    </w:p>
    <w:p w:rsidR="00113B1E" w:rsidRDefault="00BF0936" w:rsidP="00113B1E">
      <w:pPr>
        <w:rPr>
          <w:rFonts w:ascii="Segoe UI" w:hAnsi="Segoe UI" w:cs="Segoe UI"/>
          <w:color w:val="2A2A2A"/>
          <w:sz w:val="18"/>
          <w:szCs w:val="18"/>
        </w:rPr>
      </w:pPr>
      <w:r>
        <w:rPr>
          <w:rFonts w:ascii="Segoe UI" w:hAnsi="Segoe UI" w:cs="Segoe UI"/>
          <w:color w:val="2A2A2A"/>
          <w:sz w:val="18"/>
          <w:szCs w:val="18"/>
        </w:rPr>
        <w:t>WPF offers additional programming enhancements for Windows client application development. One obvious enhancement is the ability to develop an application using both</w:t>
      </w:r>
      <w:r>
        <w:rPr>
          <w:rStyle w:val="apple-converted-space"/>
          <w:rFonts w:ascii="Segoe UI" w:hAnsi="Segoe UI" w:cs="Segoe UI"/>
          <w:color w:val="2A2A2A"/>
          <w:sz w:val="18"/>
          <w:szCs w:val="18"/>
        </w:rPr>
        <w:t> </w:t>
      </w:r>
      <w:r>
        <w:rPr>
          <w:rStyle w:val="parameter"/>
          <w:rFonts w:ascii="Segoe UI" w:hAnsi="Segoe UI" w:cs="Segoe UI"/>
          <w:i/>
          <w:iCs/>
          <w:color w:val="2A2A2A"/>
          <w:sz w:val="18"/>
          <w:szCs w:val="18"/>
        </w:rPr>
        <w:t>markup</w:t>
      </w:r>
      <w:r>
        <w:rPr>
          <w:rStyle w:val="apple-converted-space"/>
          <w:rFonts w:ascii="Segoe UI" w:hAnsi="Segoe UI" w:cs="Segoe UI"/>
          <w:color w:val="2A2A2A"/>
          <w:sz w:val="18"/>
          <w:szCs w:val="18"/>
        </w:rPr>
        <w:t> </w:t>
      </w:r>
      <w:r>
        <w:rPr>
          <w:rFonts w:ascii="Segoe UI" w:hAnsi="Segoe UI" w:cs="Segoe UI"/>
          <w:color w:val="2A2A2A"/>
          <w:sz w:val="18"/>
          <w:szCs w:val="18"/>
        </w:rPr>
        <w:t>and</w:t>
      </w:r>
      <w:r>
        <w:rPr>
          <w:rStyle w:val="apple-converted-space"/>
          <w:rFonts w:ascii="Segoe UI" w:hAnsi="Segoe UI" w:cs="Segoe UI"/>
          <w:color w:val="2A2A2A"/>
          <w:sz w:val="18"/>
          <w:szCs w:val="18"/>
        </w:rPr>
        <w:t> </w:t>
      </w:r>
      <w:r>
        <w:rPr>
          <w:rStyle w:val="parameter"/>
          <w:rFonts w:ascii="Segoe UI" w:hAnsi="Segoe UI" w:cs="Segoe UI"/>
          <w:i/>
          <w:iCs/>
          <w:color w:val="2A2A2A"/>
          <w:sz w:val="18"/>
          <w:szCs w:val="18"/>
        </w:rPr>
        <w:t>code-behind</w:t>
      </w:r>
      <w:r>
        <w:rPr>
          <w:rFonts w:ascii="Segoe UI" w:hAnsi="Segoe UI" w:cs="Segoe UI"/>
          <w:color w:val="2A2A2A"/>
          <w:sz w:val="18"/>
          <w:szCs w:val="18"/>
        </w:rPr>
        <w:t>, an experience that ASP.NET developers should be familiar with. You generally use Extensible Application Markup Language (XAML) markup to implement the appearance of an application while using managed programming languages (code-behind) to implement its behavior.</w:t>
      </w:r>
    </w:p>
    <w:p w:rsidR="00107F19" w:rsidRDefault="00107F19" w:rsidP="00107F19">
      <w:pPr>
        <w:pStyle w:val="Heading4"/>
      </w:pPr>
      <w:r>
        <w:t>security</w:t>
      </w:r>
    </w:p>
    <w:p w:rsidR="00107F19" w:rsidRDefault="00107F19" w:rsidP="00107F19">
      <w:pPr>
        <w:rPr>
          <w:rFonts w:ascii="Segoe UI" w:hAnsi="Segoe UI" w:cs="Segoe UI"/>
          <w:color w:val="2A2A2A"/>
          <w:sz w:val="18"/>
          <w:szCs w:val="18"/>
        </w:rPr>
      </w:pPr>
      <w:r>
        <w:rPr>
          <w:rFonts w:ascii="Segoe UI" w:hAnsi="Segoe UI" w:cs="Segoe UI"/>
          <w:color w:val="2A2A2A"/>
          <w:sz w:val="18"/>
          <w:szCs w:val="18"/>
        </w:rPr>
        <w:t>Because XBAPs are hosted in a browser, security is important. In particular, a partial-trust security sandbox is used by XBAPs to enforce restrictions that are less than or equal to the restrictions imposed on HTML-based applications. Furthermore, each HTML feature that is safe to run from XBAPs in partial trust has been tested using a comprehensive security process.</w:t>
      </w:r>
    </w:p>
    <w:p w:rsidR="00E35FA4" w:rsidRDefault="00E35FA4" w:rsidP="00E35FA4">
      <w:pPr>
        <w:pStyle w:val="Heading4"/>
      </w:pPr>
      <w:r>
        <w:t>controls</w:t>
      </w:r>
    </w:p>
    <w:p w:rsidR="00E35FA4" w:rsidRPr="00E35FA4" w:rsidRDefault="000C3929" w:rsidP="00E35FA4">
      <w:r>
        <w:rPr>
          <w:rFonts w:ascii="Segoe UI" w:hAnsi="Segoe UI" w:cs="Segoe UI"/>
          <w:color w:val="2A2A2A"/>
          <w:sz w:val="18"/>
          <w:szCs w:val="18"/>
        </w:rPr>
        <w:t>The user experiences that are delivered by the application model are constructed controls. In WPF, "control" is an umbrella term that applies to a category of WPF classes that are hosted in either a window or a page, have a user interface (UI), and implement some behavior.</w:t>
      </w:r>
    </w:p>
    <w:p w:rsidR="000C3929" w:rsidRDefault="000C3929" w:rsidP="000C3929">
      <w:pPr>
        <w:spacing w:line="480" w:lineRule="auto"/>
        <w:rPr>
          <w:rFonts w:ascii="Arial" w:eastAsia="Times New Roman" w:hAnsi="Arial" w:cs="Arial"/>
          <w:color w:val="222222"/>
          <w:lang w:eastAsia="en-IN"/>
        </w:rPr>
      </w:pPr>
    </w:p>
    <w:p w:rsidR="000C3929" w:rsidRDefault="002C67D4" w:rsidP="002C67D4">
      <w:pPr>
        <w:pStyle w:val="Heading4"/>
        <w:rPr>
          <w:rFonts w:eastAsia="Times New Roman"/>
          <w:lang w:eastAsia="en-IN"/>
        </w:rPr>
      </w:pPr>
      <w:r>
        <w:rPr>
          <w:rFonts w:eastAsia="Times New Roman"/>
          <w:lang w:eastAsia="en-IN"/>
        </w:rPr>
        <w:t>Wpf controls by function</w:t>
      </w:r>
    </w:p>
    <w:p w:rsidR="002C67D4" w:rsidRDefault="002C67D4" w:rsidP="002C67D4">
      <w:pPr>
        <w:rPr>
          <w:lang w:eastAsia="en-IN"/>
        </w:rPr>
      </w:pPr>
    </w:p>
    <w:p w:rsidR="002C67D4" w:rsidRPr="002C67D4" w:rsidRDefault="002C67D4" w:rsidP="002C67D4">
      <w:pPr>
        <w:rPr>
          <w:lang w:eastAsia="en-IN"/>
        </w:rPr>
      </w:pPr>
    </w:p>
    <w:p w:rsidR="002C67D4" w:rsidRPr="002C67D4" w:rsidRDefault="002C67D4" w:rsidP="002C67D4">
      <w:pPr>
        <w:spacing w:before="0" w:after="0" w:line="270" w:lineRule="atLeast"/>
        <w:rPr>
          <w:rFonts w:ascii="Segoe UI" w:eastAsia="Times New Roman" w:hAnsi="Segoe UI" w:cs="Segoe UI"/>
          <w:color w:val="2A2A2A"/>
          <w:sz w:val="18"/>
          <w:szCs w:val="18"/>
          <w:lang w:val="en-IN" w:eastAsia="en-IN" w:bidi="bn-IN"/>
        </w:rPr>
      </w:pPr>
      <w:r w:rsidRPr="002C67D4">
        <w:rPr>
          <w:rFonts w:ascii="Segoe UI" w:eastAsia="Times New Roman" w:hAnsi="Segoe UI" w:cs="Segoe UI"/>
          <w:color w:val="2A2A2A"/>
          <w:sz w:val="18"/>
          <w:szCs w:val="18"/>
          <w:lang w:val="en-IN" w:eastAsia="en-IN" w:bidi="bn-IN"/>
        </w:rPr>
        <w:t>The built-in WPF controls are listed here.</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Buttons</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03" w:history="1">
        <w:r w:rsidRPr="002C67D4">
          <w:rPr>
            <w:rFonts w:ascii="Segoe UI" w:eastAsia="Times New Roman" w:hAnsi="Segoe UI" w:cs="Segoe UI"/>
            <w:sz w:val="18"/>
            <w:lang w:val="en-IN" w:eastAsia="en-IN" w:bidi="bn-IN"/>
          </w:rPr>
          <w:t>Button</w:t>
        </w:r>
      </w:hyperlink>
      <w:r w:rsidRPr="002C67D4">
        <w:rPr>
          <w:rFonts w:ascii="Segoe UI" w:eastAsia="Times New Roman" w:hAnsi="Segoe UI" w:cs="Segoe UI"/>
          <w:sz w:val="18"/>
          <w:lang w:val="en-IN" w:eastAsia="en-IN" w:bidi="bn-IN"/>
        </w:rPr>
        <w:t> </w:t>
      </w:r>
      <w:r w:rsidRPr="002C67D4">
        <w:rPr>
          <w:rFonts w:ascii="Segoe UI" w:eastAsia="Times New Roman" w:hAnsi="Segoe UI" w:cs="Segoe UI"/>
          <w:sz w:val="18"/>
          <w:szCs w:val="18"/>
          <w:lang w:val="en-IN" w:eastAsia="en-IN" w:bidi="bn-IN"/>
        </w:rPr>
        <w:t>and</w:t>
      </w:r>
      <w:r w:rsidRPr="002C67D4">
        <w:rPr>
          <w:rFonts w:ascii="Segoe UI" w:eastAsia="Times New Roman" w:hAnsi="Segoe UI" w:cs="Segoe UI"/>
          <w:sz w:val="18"/>
          <w:lang w:val="en-IN" w:eastAsia="en-IN" w:bidi="bn-IN"/>
        </w:rPr>
        <w:t> </w:t>
      </w:r>
      <w:hyperlink r:id="rId104" w:history="1">
        <w:r w:rsidRPr="002C67D4">
          <w:rPr>
            <w:rFonts w:ascii="Segoe UI" w:eastAsia="Times New Roman" w:hAnsi="Segoe UI" w:cs="Segoe UI"/>
            <w:sz w:val="18"/>
            <w:lang w:val="en-IN" w:eastAsia="en-IN" w:bidi="bn-IN"/>
          </w:rPr>
          <w:t>RepeatButton</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Data Display</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05" w:history="1">
        <w:r w:rsidRPr="002C67D4">
          <w:rPr>
            <w:rFonts w:ascii="Segoe UI" w:eastAsia="Times New Roman" w:hAnsi="Segoe UI" w:cs="Segoe UI"/>
            <w:sz w:val="18"/>
            <w:lang w:val="en-IN" w:eastAsia="en-IN" w:bidi="bn-IN"/>
          </w:rPr>
          <w:t>DataGrid</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06" w:history="1">
        <w:r w:rsidRPr="002C67D4">
          <w:rPr>
            <w:rFonts w:ascii="Segoe UI" w:eastAsia="Times New Roman" w:hAnsi="Segoe UI" w:cs="Segoe UI"/>
            <w:sz w:val="18"/>
            <w:lang w:val="en-IN" w:eastAsia="en-IN" w:bidi="bn-IN"/>
          </w:rPr>
          <w:t>ListView</w:t>
        </w:r>
      </w:hyperlink>
      <w:proofErr w:type="gramStart"/>
      <w:r w:rsidRPr="002C67D4">
        <w:rPr>
          <w:rFonts w:ascii="Segoe UI" w:eastAsia="Times New Roman" w:hAnsi="Segoe UI" w:cs="Segoe UI"/>
          <w:sz w:val="18"/>
          <w:szCs w:val="18"/>
          <w:lang w:val="en-IN" w:eastAsia="en-IN" w:bidi="bn-IN"/>
        </w:rPr>
        <w:t>,and</w:t>
      </w:r>
      <w:proofErr w:type="gramEnd"/>
      <w:r w:rsidRPr="002C67D4">
        <w:rPr>
          <w:rFonts w:ascii="Segoe UI" w:eastAsia="Times New Roman" w:hAnsi="Segoe UI" w:cs="Segoe UI"/>
          <w:sz w:val="18"/>
          <w:lang w:val="en-IN" w:eastAsia="en-IN" w:bidi="bn-IN"/>
        </w:rPr>
        <w:t> </w:t>
      </w:r>
      <w:hyperlink r:id="rId107" w:history="1">
        <w:r w:rsidRPr="002C67D4">
          <w:rPr>
            <w:rFonts w:ascii="Segoe UI" w:eastAsia="Times New Roman" w:hAnsi="Segoe UI" w:cs="Segoe UI"/>
            <w:sz w:val="18"/>
            <w:lang w:val="en-IN" w:eastAsia="en-IN" w:bidi="bn-IN"/>
          </w:rPr>
          <w:t>TreeView</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Date Display and Selection</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08" w:history="1">
        <w:r w:rsidRPr="002C67D4">
          <w:rPr>
            <w:rFonts w:ascii="Segoe UI" w:eastAsia="Times New Roman" w:hAnsi="Segoe UI" w:cs="Segoe UI"/>
            <w:sz w:val="18"/>
            <w:lang w:val="en-IN" w:eastAsia="en-IN" w:bidi="bn-IN"/>
          </w:rPr>
          <w:t>Calendar</w:t>
        </w:r>
      </w:hyperlink>
      <w:r w:rsidRPr="002C67D4">
        <w:rPr>
          <w:rFonts w:ascii="Segoe UI" w:eastAsia="Times New Roman" w:hAnsi="Segoe UI" w:cs="Segoe UI"/>
          <w:sz w:val="18"/>
          <w:lang w:val="en-IN" w:eastAsia="en-IN" w:bidi="bn-IN"/>
        </w:rPr>
        <w:t> </w:t>
      </w:r>
      <w:r w:rsidRPr="002C67D4">
        <w:rPr>
          <w:rFonts w:ascii="Segoe UI" w:eastAsia="Times New Roman" w:hAnsi="Segoe UI" w:cs="Segoe UI"/>
          <w:sz w:val="18"/>
          <w:szCs w:val="18"/>
          <w:lang w:val="en-IN" w:eastAsia="en-IN" w:bidi="bn-IN"/>
        </w:rPr>
        <w:t>and</w:t>
      </w:r>
      <w:r w:rsidRPr="002C67D4">
        <w:rPr>
          <w:rFonts w:ascii="Segoe UI" w:eastAsia="Times New Roman" w:hAnsi="Segoe UI" w:cs="Segoe UI"/>
          <w:sz w:val="18"/>
          <w:lang w:val="en-IN" w:eastAsia="en-IN" w:bidi="bn-IN"/>
        </w:rPr>
        <w:t> </w:t>
      </w:r>
      <w:hyperlink r:id="rId109" w:history="1">
        <w:r w:rsidRPr="002C67D4">
          <w:rPr>
            <w:rFonts w:ascii="Segoe UI" w:eastAsia="Times New Roman" w:hAnsi="Segoe UI" w:cs="Segoe UI"/>
            <w:sz w:val="18"/>
            <w:lang w:val="en-IN" w:eastAsia="en-IN" w:bidi="bn-IN"/>
          </w:rPr>
          <w:t>DatePicker</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Dialog Boxes</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10" w:history="1">
        <w:r w:rsidRPr="002C67D4">
          <w:rPr>
            <w:rFonts w:ascii="Segoe UI" w:eastAsia="Times New Roman" w:hAnsi="Segoe UI" w:cs="Segoe UI"/>
            <w:sz w:val="18"/>
            <w:lang w:val="en-IN" w:eastAsia="en-IN" w:bidi="bn-IN"/>
          </w:rPr>
          <w:t>OpenFileDialog</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11" w:history="1">
        <w:r w:rsidRPr="002C67D4">
          <w:rPr>
            <w:rFonts w:ascii="Segoe UI" w:eastAsia="Times New Roman" w:hAnsi="Segoe UI" w:cs="Segoe UI"/>
            <w:sz w:val="18"/>
            <w:lang w:val="en-IN" w:eastAsia="en-IN" w:bidi="bn-IN"/>
          </w:rPr>
          <w:t>PrintDialog</w:t>
        </w:r>
      </w:hyperlink>
      <w:r w:rsidRPr="002C67D4">
        <w:rPr>
          <w:rFonts w:ascii="Segoe UI" w:eastAsia="Times New Roman" w:hAnsi="Segoe UI" w:cs="Segoe UI"/>
          <w:sz w:val="18"/>
          <w:szCs w:val="18"/>
          <w:lang w:val="en-IN" w:eastAsia="en-IN" w:bidi="bn-IN"/>
        </w:rPr>
        <w:t>, and</w:t>
      </w:r>
      <w:r w:rsidRPr="002C67D4">
        <w:rPr>
          <w:rFonts w:ascii="Segoe UI" w:eastAsia="Times New Roman" w:hAnsi="Segoe UI" w:cs="Segoe UI"/>
          <w:sz w:val="18"/>
          <w:lang w:val="en-IN" w:eastAsia="en-IN" w:bidi="bn-IN"/>
        </w:rPr>
        <w:t> </w:t>
      </w:r>
      <w:hyperlink r:id="rId112" w:history="1">
        <w:r w:rsidRPr="002C67D4">
          <w:rPr>
            <w:rFonts w:ascii="Segoe UI" w:eastAsia="Times New Roman" w:hAnsi="Segoe UI" w:cs="Segoe UI"/>
            <w:sz w:val="18"/>
            <w:lang w:val="en-IN" w:eastAsia="en-IN" w:bidi="bn-IN"/>
          </w:rPr>
          <w:t>SaveFileDialog</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Digital Ink</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13" w:history="1">
        <w:r w:rsidRPr="002C67D4">
          <w:rPr>
            <w:rFonts w:ascii="Segoe UI" w:eastAsia="Times New Roman" w:hAnsi="Segoe UI" w:cs="Segoe UI"/>
            <w:sz w:val="18"/>
            <w:lang w:val="en-IN" w:eastAsia="en-IN" w:bidi="bn-IN"/>
          </w:rPr>
          <w:t>InkCanvas</w:t>
        </w:r>
      </w:hyperlink>
      <w:r w:rsidRPr="002C67D4">
        <w:rPr>
          <w:rFonts w:ascii="Segoe UI" w:eastAsia="Times New Roman" w:hAnsi="Segoe UI" w:cs="Segoe UI"/>
          <w:sz w:val="18"/>
          <w:lang w:val="en-IN" w:eastAsia="en-IN" w:bidi="bn-IN"/>
        </w:rPr>
        <w:t> </w:t>
      </w:r>
      <w:r w:rsidRPr="002C67D4">
        <w:rPr>
          <w:rFonts w:ascii="Segoe UI" w:eastAsia="Times New Roman" w:hAnsi="Segoe UI" w:cs="Segoe UI"/>
          <w:sz w:val="18"/>
          <w:szCs w:val="18"/>
          <w:lang w:val="en-IN" w:eastAsia="en-IN" w:bidi="bn-IN"/>
        </w:rPr>
        <w:t>and</w:t>
      </w:r>
      <w:r w:rsidRPr="002C67D4">
        <w:rPr>
          <w:rFonts w:ascii="Segoe UI" w:eastAsia="Times New Roman" w:hAnsi="Segoe UI" w:cs="Segoe UI"/>
          <w:sz w:val="18"/>
          <w:lang w:val="en-IN" w:eastAsia="en-IN" w:bidi="bn-IN"/>
        </w:rPr>
        <w:t> </w:t>
      </w:r>
      <w:hyperlink r:id="rId114" w:history="1">
        <w:r w:rsidRPr="002C67D4">
          <w:rPr>
            <w:rFonts w:ascii="Segoe UI" w:eastAsia="Times New Roman" w:hAnsi="Segoe UI" w:cs="Segoe UI"/>
            <w:sz w:val="18"/>
            <w:lang w:val="en-IN" w:eastAsia="en-IN" w:bidi="bn-IN"/>
          </w:rPr>
          <w:t>InkPresenter</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Documents</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15" w:history="1">
        <w:r w:rsidRPr="002C67D4">
          <w:rPr>
            <w:rFonts w:ascii="Segoe UI" w:eastAsia="Times New Roman" w:hAnsi="Segoe UI" w:cs="Segoe UI"/>
            <w:sz w:val="18"/>
            <w:lang w:val="en-IN" w:eastAsia="en-IN" w:bidi="bn-IN"/>
          </w:rPr>
          <w:t>DocumentViewer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16" w:history="1">
        <w:r w:rsidRPr="002C67D4">
          <w:rPr>
            <w:rFonts w:ascii="Segoe UI" w:eastAsia="Times New Roman" w:hAnsi="Segoe UI" w:cs="Segoe UI"/>
            <w:sz w:val="18"/>
            <w:lang w:val="en-IN" w:eastAsia="en-IN" w:bidi="bn-IN"/>
          </w:rPr>
          <w:t>FlowDocumentPageViewer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17" w:history="1">
        <w:r w:rsidRPr="002C67D4">
          <w:rPr>
            <w:rFonts w:ascii="Segoe UI" w:eastAsia="Times New Roman" w:hAnsi="Segoe UI" w:cs="Segoe UI"/>
            <w:sz w:val="18"/>
            <w:lang w:val="en-IN" w:eastAsia="en-IN" w:bidi="bn-IN"/>
          </w:rPr>
          <w:t>FlowDocumentReader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18" w:history="1">
        <w:r w:rsidRPr="002C67D4">
          <w:rPr>
            <w:rFonts w:ascii="Segoe UI" w:eastAsia="Times New Roman" w:hAnsi="Segoe UI" w:cs="Segoe UI"/>
            <w:sz w:val="18"/>
            <w:lang w:val="en-IN" w:eastAsia="en-IN" w:bidi="bn-IN"/>
          </w:rPr>
          <w:t>FlowDocumentScrollViewer</w:t>
        </w:r>
      </w:hyperlink>
      <w:r w:rsidRPr="002C67D4">
        <w:rPr>
          <w:rFonts w:ascii="Segoe UI" w:eastAsia="Times New Roman" w:hAnsi="Segoe UI" w:cs="Segoe UI"/>
          <w:sz w:val="18"/>
          <w:szCs w:val="18"/>
          <w:lang w:val="en-IN" w:eastAsia="en-IN" w:bidi="bn-IN"/>
        </w:rPr>
        <w:t>, and</w:t>
      </w:r>
      <w:hyperlink r:id="rId119" w:history="1">
        <w:r w:rsidRPr="002C67D4">
          <w:rPr>
            <w:rFonts w:ascii="Segoe UI" w:eastAsia="Times New Roman" w:hAnsi="Segoe UI" w:cs="Segoe UI"/>
            <w:sz w:val="18"/>
            <w:lang w:val="en-IN" w:eastAsia="en-IN" w:bidi="bn-IN"/>
          </w:rPr>
          <w:t>StickyNoteControl</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Input</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20" w:history="1">
        <w:r w:rsidRPr="002C67D4">
          <w:rPr>
            <w:rFonts w:ascii="Segoe UI" w:eastAsia="Times New Roman" w:hAnsi="Segoe UI" w:cs="Segoe UI"/>
            <w:sz w:val="18"/>
            <w:lang w:val="en-IN" w:eastAsia="en-IN" w:bidi="bn-IN"/>
          </w:rPr>
          <w:t>TextBox</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21" w:history="1">
        <w:r w:rsidRPr="002C67D4">
          <w:rPr>
            <w:rFonts w:ascii="Segoe UI" w:eastAsia="Times New Roman" w:hAnsi="Segoe UI" w:cs="Segoe UI"/>
            <w:sz w:val="18"/>
            <w:lang w:val="en-IN" w:eastAsia="en-IN" w:bidi="bn-IN"/>
          </w:rPr>
          <w:t>RichTextBox</w:t>
        </w:r>
      </w:hyperlink>
      <w:r w:rsidRPr="002C67D4">
        <w:rPr>
          <w:rFonts w:ascii="Segoe UI" w:eastAsia="Times New Roman" w:hAnsi="Segoe UI" w:cs="Segoe UI"/>
          <w:sz w:val="18"/>
          <w:szCs w:val="18"/>
          <w:lang w:val="en-IN" w:eastAsia="en-IN" w:bidi="bn-IN"/>
        </w:rPr>
        <w:t>, and</w:t>
      </w:r>
      <w:r w:rsidRPr="002C67D4">
        <w:rPr>
          <w:rFonts w:ascii="Segoe UI" w:eastAsia="Times New Roman" w:hAnsi="Segoe UI" w:cs="Segoe UI"/>
          <w:sz w:val="18"/>
          <w:lang w:val="en-IN" w:eastAsia="en-IN" w:bidi="bn-IN"/>
        </w:rPr>
        <w:t> </w:t>
      </w:r>
      <w:hyperlink r:id="rId122" w:history="1">
        <w:r w:rsidRPr="002C67D4">
          <w:rPr>
            <w:rFonts w:ascii="Segoe UI" w:eastAsia="Times New Roman" w:hAnsi="Segoe UI" w:cs="Segoe UI"/>
            <w:sz w:val="18"/>
            <w:lang w:val="en-IN" w:eastAsia="en-IN" w:bidi="bn-IN"/>
          </w:rPr>
          <w:t>PasswordBox</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Layout</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23" w:history="1">
        <w:r w:rsidRPr="002C67D4">
          <w:rPr>
            <w:rFonts w:ascii="Segoe UI" w:eastAsia="Times New Roman" w:hAnsi="Segoe UI" w:cs="Segoe UI"/>
            <w:sz w:val="18"/>
            <w:lang w:val="en-IN" w:eastAsia="en-IN" w:bidi="bn-IN"/>
          </w:rPr>
          <w:t>Border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24" w:history="1">
        <w:r w:rsidRPr="002C67D4">
          <w:rPr>
            <w:rFonts w:ascii="Segoe UI" w:eastAsia="Times New Roman" w:hAnsi="Segoe UI" w:cs="Segoe UI"/>
            <w:sz w:val="18"/>
            <w:lang w:val="en-IN" w:eastAsia="en-IN" w:bidi="bn-IN"/>
          </w:rPr>
          <w:t>BulletDecorator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25" w:history="1">
        <w:r w:rsidRPr="002C67D4">
          <w:rPr>
            <w:rFonts w:ascii="Segoe UI" w:eastAsia="Times New Roman" w:hAnsi="Segoe UI" w:cs="Segoe UI"/>
            <w:sz w:val="18"/>
            <w:lang w:val="en-IN" w:eastAsia="en-IN" w:bidi="bn-IN"/>
          </w:rPr>
          <w:t>Canvas</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26" w:history="1">
        <w:r w:rsidRPr="002C67D4">
          <w:rPr>
            <w:rFonts w:ascii="Segoe UI" w:eastAsia="Times New Roman" w:hAnsi="Segoe UI" w:cs="Segoe UI"/>
            <w:sz w:val="18"/>
            <w:lang w:val="en-IN" w:eastAsia="en-IN" w:bidi="bn-IN"/>
          </w:rPr>
          <w:t>DockPanel</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27" w:history="1">
        <w:r w:rsidRPr="002C67D4">
          <w:rPr>
            <w:rFonts w:ascii="Segoe UI" w:eastAsia="Times New Roman" w:hAnsi="Segoe UI" w:cs="Segoe UI"/>
            <w:sz w:val="18"/>
            <w:lang w:val="en-IN" w:eastAsia="en-IN" w:bidi="bn-IN"/>
          </w:rPr>
          <w:t>Expander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28" w:history="1">
        <w:r w:rsidRPr="002C67D4">
          <w:rPr>
            <w:rFonts w:ascii="Segoe UI" w:eastAsia="Times New Roman" w:hAnsi="Segoe UI" w:cs="Segoe UI"/>
            <w:sz w:val="18"/>
            <w:lang w:val="en-IN" w:eastAsia="en-IN" w:bidi="bn-IN"/>
          </w:rPr>
          <w:t>Grid</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29" w:history="1">
        <w:r w:rsidRPr="002C67D4">
          <w:rPr>
            <w:rFonts w:ascii="Segoe UI" w:eastAsia="Times New Roman" w:hAnsi="Segoe UI" w:cs="Segoe UI"/>
            <w:sz w:val="18"/>
            <w:lang w:val="en-IN" w:eastAsia="en-IN" w:bidi="bn-IN"/>
          </w:rPr>
          <w:t>GridView</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30" w:history="1">
        <w:r w:rsidRPr="002C67D4">
          <w:rPr>
            <w:rFonts w:ascii="Segoe UI" w:eastAsia="Times New Roman" w:hAnsi="Segoe UI" w:cs="Segoe UI"/>
            <w:sz w:val="18"/>
            <w:lang w:val="en-IN" w:eastAsia="en-IN" w:bidi="bn-IN"/>
          </w:rPr>
          <w:t>GridSplitter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31" w:history="1">
        <w:r w:rsidRPr="002C67D4">
          <w:rPr>
            <w:rFonts w:ascii="Segoe UI" w:eastAsia="Times New Roman" w:hAnsi="Segoe UI" w:cs="Segoe UI"/>
            <w:sz w:val="18"/>
            <w:lang w:val="en-IN" w:eastAsia="en-IN" w:bidi="bn-IN"/>
          </w:rPr>
          <w:t>GroupBox</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32" w:history="1">
        <w:r w:rsidRPr="002C67D4">
          <w:rPr>
            <w:rFonts w:ascii="Segoe UI" w:eastAsia="Times New Roman" w:hAnsi="Segoe UI" w:cs="Segoe UI"/>
            <w:sz w:val="18"/>
            <w:lang w:val="en-IN" w:eastAsia="en-IN" w:bidi="bn-IN"/>
          </w:rPr>
          <w:t>Panel</w:t>
        </w:r>
      </w:hyperlink>
      <w:r w:rsidRPr="002C67D4">
        <w:rPr>
          <w:rFonts w:ascii="Segoe UI" w:eastAsia="Times New Roman" w:hAnsi="Segoe UI" w:cs="Segoe UI"/>
          <w:sz w:val="18"/>
          <w:szCs w:val="18"/>
          <w:lang w:val="en-IN" w:eastAsia="en-IN" w:bidi="bn-IN"/>
        </w:rPr>
        <w:t>,</w:t>
      </w:r>
      <w:hyperlink r:id="rId133" w:history="1">
        <w:r w:rsidRPr="002C67D4">
          <w:rPr>
            <w:rFonts w:ascii="Segoe UI" w:eastAsia="Times New Roman" w:hAnsi="Segoe UI" w:cs="Segoe UI"/>
            <w:sz w:val="18"/>
            <w:lang w:val="en-IN" w:eastAsia="en-IN" w:bidi="bn-IN"/>
          </w:rPr>
          <w:t>ResizeGrip</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34" w:history="1">
        <w:r w:rsidRPr="002C67D4">
          <w:rPr>
            <w:rFonts w:ascii="Segoe UI" w:eastAsia="Times New Roman" w:hAnsi="Segoe UI" w:cs="Segoe UI"/>
            <w:sz w:val="18"/>
            <w:lang w:val="en-IN" w:eastAsia="en-IN" w:bidi="bn-IN"/>
          </w:rPr>
          <w:t>Separator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35" w:history="1">
        <w:r w:rsidRPr="002C67D4">
          <w:rPr>
            <w:rFonts w:ascii="Segoe UI" w:eastAsia="Times New Roman" w:hAnsi="Segoe UI" w:cs="Segoe UI"/>
            <w:sz w:val="18"/>
            <w:lang w:val="en-IN" w:eastAsia="en-IN" w:bidi="bn-IN"/>
          </w:rPr>
          <w:t>ScrollBar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36" w:history="1">
        <w:r w:rsidRPr="002C67D4">
          <w:rPr>
            <w:rFonts w:ascii="Segoe UI" w:eastAsia="Times New Roman" w:hAnsi="Segoe UI" w:cs="Segoe UI"/>
            <w:sz w:val="18"/>
            <w:lang w:val="en-IN" w:eastAsia="en-IN" w:bidi="bn-IN"/>
          </w:rPr>
          <w:t>ScrollViewer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37" w:history="1">
        <w:r w:rsidRPr="002C67D4">
          <w:rPr>
            <w:rFonts w:ascii="Segoe UI" w:eastAsia="Times New Roman" w:hAnsi="Segoe UI" w:cs="Segoe UI"/>
            <w:sz w:val="18"/>
            <w:lang w:val="en-IN" w:eastAsia="en-IN" w:bidi="bn-IN"/>
          </w:rPr>
          <w:t>StackPanel</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38" w:history="1">
        <w:r w:rsidRPr="002C67D4">
          <w:rPr>
            <w:rFonts w:ascii="Segoe UI" w:eastAsia="Times New Roman" w:hAnsi="Segoe UI" w:cs="Segoe UI"/>
            <w:sz w:val="18"/>
            <w:lang w:val="en-IN" w:eastAsia="en-IN" w:bidi="bn-IN"/>
          </w:rPr>
          <w:t>Thumb</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39" w:history="1">
        <w:r w:rsidRPr="002C67D4">
          <w:rPr>
            <w:rFonts w:ascii="Segoe UI" w:eastAsia="Times New Roman" w:hAnsi="Segoe UI" w:cs="Segoe UI"/>
            <w:sz w:val="18"/>
            <w:lang w:val="en-IN" w:eastAsia="en-IN" w:bidi="bn-IN"/>
          </w:rPr>
          <w:t>Viewbox</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40" w:history="1">
        <w:r w:rsidRPr="002C67D4">
          <w:rPr>
            <w:rFonts w:ascii="Segoe UI" w:eastAsia="Times New Roman" w:hAnsi="Segoe UI" w:cs="Segoe UI"/>
            <w:sz w:val="18"/>
            <w:lang w:val="en-IN" w:eastAsia="en-IN" w:bidi="bn-IN"/>
          </w:rPr>
          <w:t>VirtualizingStackPanel</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41" w:history="1">
        <w:r w:rsidRPr="002C67D4">
          <w:rPr>
            <w:rFonts w:ascii="Segoe UI" w:eastAsia="Times New Roman" w:hAnsi="Segoe UI" w:cs="Segoe UI"/>
            <w:sz w:val="18"/>
            <w:lang w:val="en-IN" w:eastAsia="en-IN" w:bidi="bn-IN"/>
          </w:rPr>
          <w:t>Window</w:t>
        </w:r>
      </w:hyperlink>
      <w:r w:rsidRPr="002C67D4">
        <w:rPr>
          <w:rFonts w:ascii="Segoe UI" w:eastAsia="Times New Roman" w:hAnsi="Segoe UI" w:cs="Segoe UI"/>
          <w:sz w:val="18"/>
          <w:szCs w:val="18"/>
          <w:lang w:val="en-IN" w:eastAsia="en-IN" w:bidi="bn-IN"/>
        </w:rPr>
        <w:t>, and</w:t>
      </w:r>
      <w:hyperlink r:id="rId142" w:history="1">
        <w:r w:rsidRPr="002C67D4">
          <w:rPr>
            <w:rFonts w:ascii="Segoe UI" w:eastAsia="Times New Roman" w:hAnsi="Segoe UI" w:cs="Segoe UI"/>
            <w:sz w:val="18"/>
            <w:lang w:val="en-IN" w:eastAsia="en-IN" w:bidi="bn-IN"/>
          </w:rPr>
          <w:t>WrapPanel</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Media</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43" w:history="1">
        <w:r w:rsidRPr="002C67D4">
          <w:rPr>
            <w:rFonts w:ascii="Segoe UI" w:eastAsia="Times New Roman" w:hAnsi="Segoe UI" w:cs="Segoe UI"/>
            <w:sz w:val="18"/>
            <w:lang w:val="en-IN" w:eastAsia="en-IN" w:bidi="bn-IN"/>
          </w:rPr>
          <w:t>Image</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44" w:history="1">
        <w:r w:rsidRPr="002C67D4">
          <w:rPr>
            <w:rFonts w:ascii="Segoe UI" w:eastAsia="Times New Roman" w:hAnsi="Segoe UI" w:cs="Segoe UI"/>
            <w:sz w:val="18"/>
            <w:lang w:val="en-IN" w:eastAsia="en-IN" w:bidi="bn-IN"/>
          </w:rPr>
          <w:t>MediaElement</w:t>
        </w:r>
      </w:hyperlink>
      <w:r w:rsidRPr="002C67D4">
        <w:rPr>
          <w:rFonts w:ascii="Segoe UI" w:eastAsia="Times New Roman" w:hAnsi="Segoe UI" w:cs="Segoe UI"/>
          <w:sz w:val="18"/>
          <w:szCs w:val="18"/>
          <w:lang w:val="en-IN" w:eastAsia="en-IN" w:bidi="bn-IN"/>
        </w:rPr>
        <w:t>, and</w:t>
      </w:r>
      <w:r w:rsidRPr="002C67D4">
        <w:rPr>
          <w:rFonts w:ascii="Segoe UI" w:eastAsia="Times New Roman" w:hAnsi="Segoe UI" w:cs="Segoe UI"/>
          <w:sz w:val="18"/>
          <w:lang w:val="en-IN" w:eastAsia="en-IN" w:bidi="bn-IN"/>
        </w:rPr>
        <w:t> </w:t>
      </w:r>
      <w:hyperlink r:id="rId145" w:history="1">
        <w:r w:rsidRPr="002C67D4">
          <w:rPr>
            <w:rFonts w:ascii="Segoe UI" w:eastAsia="Times New Roman" w:hAnsi="Segoe UI" w:cs="Segoe UI"/>
            <w:sz w:val="18"/>
            <w:lang w:val="en-IN" w:eastAsia="en-IN" w:bidi="bn-IN"/>
          </w:rPr>
          <w:t>SoundPlayerAction</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Menus</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46" w:history="1">
        <w:r w:rsidRPr="002C67D4">
          <w:rPr>
            <w:rFonts w:ascii="Segoe UI" w:eastAsia="Times New Roman" w:hAnsi="Segoe UI" w:cs="Segoe UI"/>
            <w:sz w:val="18"/>
            <w:lang w:val="en-IN" w:eastAsia="en-IN" w:bidi="bn-IN"/>
          </w:rPr>
          <w:t>ContextMenu</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47" w:history="1">
        <w:r w:rsidRPr="002C67D4">
          <w:rPr>
            <w:rFonts w:ascii="Segoe UI" w:eastAsia="Times New Roman" w:hAnsi="Segoe UI" w:cs="Segoe UI"/>
            <w:sz w:val="18"/>
            <w:lang w:val="en-IN" w:eastAsia="en-IN" w:bidi="bn-IN"/>
          </w:rPr>
          <w:t>Menu</w:t>
        </w:r>
      </w:hyperlink>
      <w:r w:rsidRPr="002C67D4">
        <w:rPr>
          <w:rFonts w:ascii="Segoe UI" w:eastAsia="Times New Roman" w:hAnsi="Segoe UI" w:cs="Segoe UI"/>
          <w:sz w:val="18"/>
          <w:szCs w:val="18"/>
          <w:lang w:val="en-IN" w:eastAsia="en-IN" w:bidi="bn-IN"/>
        </w:rPr>
        <w:t>, and</w:t>
      </w:r>
      <w:r w:rsidRPr="002C67D4">
        <w:rPr>
          <w:rFonts w:ascii="Segoe UI" w:eastAsia="Times New Roman" w:hAnsi="Segoe UI" w:cs="Segoe UI"/>
          <w:sz w:val="18"/>
          <w:lang w:val="en-IN" w:eastAsia="en-IN" w:bidi="bn-IN"/>
        </w:rPr>
        <w:t> </w:t>
      </w:r>
      <w:hyperlink r:id="rId148" w:history="1">
        <w:r w:rsidRPr="002C67D4">
          <w:rPr>
            <w:rFonts w:ascii="Segoe UI" w:eastAsia="Times New Roman" w:hAnsi="Segoe UI" w:cs="Segoe UI"/>
            <w:sz w:val="18"/>
            <w:lang w:val="en-IN" w:eastAsia="en-IN" w:bidi="bn-IN"/>
          </w:rPr>
          <w:t>ToolBar</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Navigation</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49" w:history="1">
        <w:r w:rsidRPr="002C67D4">
          <w:rPr>
            <w:rFonts w:ascii="Segoe UI" w:eastAsia="Times New Roman" w:hAnsi="Segoe UI" w:cs="Segoe UI"/>
            <w:sz w:val="18"/>
            <w:lang w:val="en-IN" w:eastAsia="en-IN" w:bidi="bn-IN"/>
          </w:rPr>
          <w:t>Frame</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50" w:history="1">
        <w:r w:rsidRPr="002C67D4">
          <w:rPr>
            <w:rFonts w:ascii="Segoe UI" w:eastAsia="Times New Roman" w:hAnsi="Segoe UI" w:cs="Segoe UI"/>
            <w:sz w:val="18"/>
            <w:lang w:val="en-IN" w:eastAsia="en-IN" w:bidi="bn-IN"/>
          </w:rPr>
          <w:t>Hyperlink</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51" w:history="1">
        <w:r w:rsidRPr="002C67D4">
          <w:rPr>
            <w:rFonts w:ascii="Segoe UI" w:eastAsia="Times New Roman" w:hAnsi="Segoe UI" w:cs="Segoe UI"/>
            <w:sz w:val="18"/>
            <w:lang w:val="en-IN" w:eastAsia="en-IN" w:bidi="bn-IN"/>
          </w:rPr>
          <w:t>Page</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52" w:history="1">
        <w:r w:rsidRPr="002C67D4">
          <w:rPr>
            <w:rFonts w:ascii="Segoe UI" w:eastAsia="Times New Roman" w:hAnsi="Segoe UI" w:cs="Segoe UI"/>
            <w:sz w:val="18"/>
            <w:lang w:val="en-IN" w:eastAsia="en-IN" w:bidi="bn-IN"/>
          </w:rPr>
          <w:t>NavigationWindow</w:t>
        </w:r>
      </w:hyperlink>
      <w:r w:rsidRPr="002C67D4">
        <w:rPr>
          <w:rFonts w:ascii="Segoe UI" w:eastAsia="Times New Roman" w:hAnsi="Segoe UI" w:cs="Segoe UI"/>
          <w:sz w:val="18"/>
          <w:szCs w:val="18"/>
          <w:lang w:val="en-IN" w:eastAsia="en-IN" w:bidi="bn-IN"/>
        </w:rPr>
        <w:t>, and</w:t>
      </w:r>
      <w:r w:rsidRPr="002C67D4">
        <w:rPr>
          <w:rFonts w:ascii="Segoe UI" w:eastAsia="Times New Roman" w:hAnsi="Segoe UI" w:cs="Segoe UI"/>
          <w:sz w:val="18"/>
          <w:lang w:val="en-IN" w:eastAsia="en-IN" w:bidi="bn-IN"/>
        </w:rPr>
        <w:t> </w:t>
      </w:r>
      <w:hyperlink r:id="rId153" w:history="1">
        <w:r w:rsidRPr="002C67D4">
          <w:rPr>
            <w:rFonts w:ascii="Segoe UI" w:eastAsia="Times New Roman" w:hAnsi="Segoe UI" w:cs="Segoe UI"/>
            <w:sz w:val="18"/>
            <w:lang w:val="en-IN" w:eastAsia="en-IN" w:bidi="bn-IN"/>
          </w:rPr>
          <w:t>TabControl</w:t>
        </w:r>
      </w:hyperlink>
      <w:r w:rsidRPr="002C67D4">
        <w:rPr>
          <w:rFonts w:ascii="Segoe UI" w:eastAsia="Times New Roman" w:hAnsi="Segoe UI" w:cs="Segoe UI"/>
          <w:sz w:val="18"/>
          <w:szCs w:val="18"/>
          <w:lang w:val="en-IN" w:eastAsia="en-IN" w:bidi="bn-IN"/>
        </w:rPr>
        <w:t>.</w:t>
      </w:r>
    </w:p>
    <w:p w:rsidR="002C67D4" w:rsidRP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Selection</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54" w:history="1">
        <w:r w:rsidRPr="002C67D4">
          <w:rPr>
            <w:rFonts w:ascii="Segoe UI" w:eastAsia="Times New Roman" w:hAnsi="Segoe UI" w:cs="Segoe UI"/>
            <w:sz w:val="18"/>
            <w:lang w:val="en-IN" w:eastAsia="en-IN" w:bidi="bn-IN"/>
          </w:rPr>
          <w:t>CheckBox</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55" w:history="1">
        <w:r w:rsidRPr="002C67D4">
          <w:rPr>
            <w:rFonts w:ascii="Segoe UI" w:eastAsia="Times New Roman" w:hAnsi="Segoe UI" w:cs="Segoe UI"/>
            <w:sz w:val="18"/>
            <w:lang w:val="en-IN" w:eastAsia="en-IN" w:bidi="bn-IN"/>
          </w:rPr>
          <w:t>ComboBox</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56" w:history="1">
        <w:r w:rsidRPr="002C67D4">
          <w:rPr>
            <w:rFonts w:ascii="Segoe UI" w:eastAsia="Times New Roman" w:hAnsi="Segoe UI" w:cs="Segoe UI"/>
            <w:sz w:val="18"/>
            <w:lang w:val="en-IN" w:eastAsia="en-IN" w:bidi="bn-IN"/>
          </w:rPr>
          <w:t>ListBox</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57" w:history="1">
        <w:r w:rsidRPr="002C67D4">
          <w:rPr>
            <w:rFonts w:ascii="Segoe UI" w:eastAsia="Times New Roman" w:hAnsi="Segoe UI" w:cs="Segoe UI"/>
            <w:sz w:val="18"/>
            <w:lang w:val="en-IN" w:eastAsia="en-IN" w:bidi="bn-IN"/>
          </w:rPr>
          <w:t>RadioButton</w:t>
        </w:r>
      </w:hyperlink>
      <w:r w:rsidRPr="002C67D4">
        <w:rPr>
          <w:rFonts w:ascii="Segoe UI" w:eastAsia="Times New Roman" w:hAnsi="Segoe UI" w:cs="Segoe UI"/>
          <w:sz w:val="18"/>
          <w:szCs w:val="18"/>
          <w:lang w:val="en-IN" w:eastAsia="en-IN" w:bidi="bn-IN"/>
        </w:rPr>
        <w:t>, and</w:t>
      </w:r>
      <w:r w:rsidRPr="002C67D4">
        <w:rPr>
          <w:rFonts w:ascii="Segoe UI" w:eastAsia="Times New Roman" w:hAnsi="Segoe UI" w:cs="Segoe UI"/>
          <w:sz w:val="18"/>
          <w:lang w:val="en-IN" w:eastAsia="en-IN" w:bidi="bn-IN"/>
        </w:rPr>
        <w:t> </w:t>
      </w:r>
      <w:hyperlink r:id="rId158" w:history="1">
        <w:r w:rsidRPr="002C67D4">
          <w:rPr>
            <w:rFonts w:ascii="Segoe UI" w:eastAsia="Times New Roman" w:hAnsi="Segoe UI" w:cs="Segoe UI"/>
            <w:sz w:val="18"/>
            <w:lang w:val="en-IN" w:eastAsia="en-IN" w:bidi="bn-IN"/>
          </w:rPr>
          <w:t>Slider</w:t>
        </w:r>
      </w:hyperlink>
      <w:r w:rsidRPr="002C67D4">
        <w:rPr>
          <w:rFonts w:ascii="Segoe UI" w:eastAsia="Times New Roman" w:hAnsi="Segoe UI" w:cs="Segoe UI"/>
          <w:sz w:val="18"/>
          <w:szCs w:val="18"/>
          <w:lang w:val="en-IN" w:eastAsia="en-IN" w:bidi="bn-IN"/>
        </w:rPr>
        <w:t>.</w:t>
      </w:r>
    </w:p>
    <w:p w:rsidR="002C67D4" w:rsidRDefault="002C67D4" w:rsidP="00437A54">
      <w:pPr>
        <w:numPr>
          <w:ilvl w:val="0"/>
          <w:numId w:val="14"/>
        </w:numPr>
        <w:spacing w:before="0" w:after="0" w:line="270" w:lineRule="atLeast"/>
        <w:rPr>
          <w:rFonts w:ascii="Segoe UI" w:eastAsia="Times New Roman" w:hAnsi="Segoe UI" w:cs="Segoe UI"/>
          <w:sz w:val="18"/>
          <w:szCs w:val="18"/>
          <w:lang w:val="en-IN" w:eastAsia="en-IN" w:bidi="bn-IN"/>
        </w:rPr>
      </w:pPr>
      <w:r w:rsidRPr="002C67D4">
        <w:rPr>
          <w:rFonts w:ascii="Segoe UI" w:eastAsia="Times New Roman" w:hAnsi="Segoe UI" w:cs="Segoe UI"/>
          <w:b/>
          <w:bCs/>
          <w:sz w:val="18"/>
          <w:lang w:val="en-IN" w:eastAsia="en-IN" w:bidi="bn-IN"/>
        </w:rPr>
        <w:t>User Information</w:t>
      </w:r>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59" w:history="1">
        <w:r w:rsidRPr="002C67D4">
          <w:rPr>
            <w:rFonts w:ascii="Segoe UI" w:eastAsia="Times New Roman" w:hAnsi="Segoe UI" w:cs="Segoe UI"/>
            <w:sz w:val="18"/>
            <w:lang w:val="en-IN" w:eastAsia="en-IN" w:bidi="bn-IN"/>
          </w:rPr>
          <w:t>AccessText</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60" w:history="1">
        <w:r w:rsidRPr="002C67D4">
          <w:rPr>
            <w:rFonts w:ascii="Segoe UI" w:eastAsia="Times New Roman" w:hAnsi="Segoe UI" w:cs="Segoe UI"/>
            <w:sz w:val="18"/>
            <w:lang w:val="en-IN" w:eastAsia="en-IN" w:bidi="bn-IN"/>
          </w:rPr>
          <w:t>Label</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61" w:history="1">
        <w:r w:rsidRPr="002C67D4">
          <w:rPr>
            <w:rFonts w:ascii="Segoe UI" w:eastAsia="Times New Roman" w:hAnsi="Segoe UI" w:cs="Segoe UI"/>
            <w:sz w:val="18"/>
            <w:lang w:val="en-IN" w:eastAsia="en-IN" w:bidi="bn-IN"/>
          </w:rPr>
          <w:t>Popup</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62" w:history="1">
        <w:r w:rsidRPr="002C67D4">
          <w:rPr>
            <w:rFonts w:ascii="Segoe UI" w:eastAsia="Times New Roman" w:hAnsi="Segoe UI" w:cs="Segoe UI"/>
            <w:sz w:val="18"/>
            <w:lang w:val="en-IN" w:eastAsia="en-IN" w:bidi="bn-IN"/>
          </w:rPr>
          <w:t>ProgressBar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63" w:history="1">
        <w:r w:rsidRPr="002C67D4">
          <w:rPr>
            <w:rFonts w:ascii="Segoe UI" w:eastAsia="Times New Roman" w:hAnsi="Segoe UI" w:cs="Segoe UI"/>
            <w:sz w:val="18"/>
            <w:lang w:val="en-IN" w:eastAsia="en-IN" w:bidi="bn-IN"/>
          </w:rPr>
          <w:t>StatusBar</w:t>
        </w:r>
      </w:hyperlink>
      <w:r w:rsidRPr="002C67D4">
        <w:rPr>
          <w:rFonts w:ascii="Segoe UI" w:eastAsia="Times New Roman" w:hAnsi="Segoe UI" w:cs="Segoe UI"/>
          <w:sz w:val="18"/>
          <w:szCs w:val="18"/>
          <w:lang w:val="en-IN" w:eastAsia="en-IN" w:bidi="bn-IN"/>
        </w:rPr>
        <w:t>,</w:t>
      </w:r>
      <w:r w:rsidRPr="002C67D4">
        <w:rPr>
          <w:rFonts w:ascii="Segoe UI" w:eastAsia="Times New Roman" w:hAnsi="Segoe UI" w:cs="Segoe UI"/>
          <w:sz w:val="18"/>
          <w:lang w:val="en-IN" w:eastAsia="en-IN" w:bidi="bn-IN"/>
        </w:rPr>
        <w:t> </w:t>
      </w:r>
      <w:hyperlink r:id="rId164" w:history="1">
        <w:r w:rsidRPr="002C67D4">
          <w:rPr>
            <w:rFonts w:ascii="Segoe UI" w:eastAsia="Times New Roman" w:hAnsi="Segoe UI" w:cs="Segoe UI"/>
            <w:sz w:val="18"/>
            <w:lang w:val="en-IN" w:eastAsia="en-IN" w:bidi="bn-IN"/>
          </w:rPr>
          <w:t>TextBlock</w:t>
        </w:r>
      </w:hyperlink>
      <w:r w:rsidRPr="002C67D4">
        <w:rPr>
          <w:rFonts w:ascii="Segoe UI" w:eastAsia="Times New Roman" w:hAnsi="Segoe UI" w:cs="Segoe UI"/>
          <w:sz w:val="18"/>
          <w:szCs w:val="18"/>
          <w:lang w:val="en-IN" w:eastAsia="en-IN" w:bidi="bn-IN"/>
        </w:rPr>
        <w:t>, and</w:t>
      </w:r>
      <w:r w:rsidRPr="002C67D4">
        <w:rPr>
          <w:rFonts w:ascii="Segoe UI" w:eastAsia="Times New Roman" w:hAnsi="Segoe UI" w:cs="Segoe UI"/>
          <w:sz w:val="18"/>
          <w:lang w:val="en-IN" w:eastAsia="en-IN" w:bidi="bn-IN"/>
        </w:rPr>
        <w:t> </w:t>
      </w:r>
      <w:hyperlink r:id="rId165" w:history="1">
        <w:r w:rsidRPr="002C67D4">
          <w:rPr>
            <w:rFonts w:ascii="Segoe UI" w:eastAsia="Times New Roman" w:hAnsi="Segoe UI" w:cs="Segoe UI"/>
            <w:sz w:val="18"/>
            <w:lang w:val="en-IN" w:eastAsia="en-IN" w:bidi="bn-IN"/>
          </w:rPr>
          <w:t>ToolTip</w:t>
        </w:r>
      </w:hyperlink>
      <w:r w:rsidRPr="002C67D4">
        <w:rPr>
          <w:rFonts w:ascii="Segoe UI" w:eastAsia="Times New Roman" w:hAnsi="Segoe UI" w:cs="Segoe UI"/>
          <w:sz w:val="18"/>
          <w:szCs w:val="18"/>
          <w:lang w:val="en-IN" w:eastAsia="en-IN" w:bidi="bn-IN"/>
        </w:rPr>
        <w:t>.</w:t>
      </w:r>
    </w:p>
    <w:p w:rsidR="00B602C3" w:rsidRDefault="00B602C3" w:rsidP="00B602C3">
      <w:pPr>
        <w:spacing w:before="0" w:after="0" w:line="270" w:lineRule="atLeast"/>
        <w:rPr>
          <w:rFonts w:ascii="Segoe UI" w:eastAsia="Times New Roman" w:hAnsi="Segoe UI" w:cs="Segoe UI"/>
          <w:sz w:val="18"/>
          <w:szCs w:val="18"/>
          <w:lang w:val="en-IN" w:eastAsia="en-IN" w:bidi="bn-IN"/>
        </w:rPr>
      </w:pPr>
    </w:p>
    <w:p w:rsidR="00B602C3" w:rsidRDefault="00B602C3" w:rsidP="00B602C3">
      <w:pPr>
        <w:pStyle w:val="Heading4"/>
        <w:rPr>
          <w:rFonts w:eastAsia="Times New Roman"/>
          <w:lang w:val="en-IN" w:eastAsia="en-IN" w:bidi="bn-IN"/>
        </w:rPr>
      </w:pPr>
      <w:r>
        <w:rPr>
          <w:rFonts w:eastAsia="Times New Roman"/>
          <w:lang w:val="en-IN" w:eastAsia="en-IN" w:bidi="bn-IN"/>
        </w:rPr>
        <w:t>layout</w:t>
      </w:r>
    </w:p>
    <w:p w:rsidR="00B50F39" w:rsidRDefault="00B50F39" w:rsidP="00B50F39">
      <w:pPr>
        <w:pStyle w:val="NormalWeb"/>
        <w:spacing w:before="0" w:beforeAutospacing="0" w:after="0" w:afterAutospacing="0" w:line="270" w:lineRule="atLeast"/>
        <w:rPr>
          <w:rFonts w:ascii="Segoe UI" w:hAnsi="Segoe UI" w:cs="Segoe UI"/>
          <w:color w:val="2A2A2A"/>
          <w:sz w:val="18"/>
          <w:szCs w:val="18"/>
        </w:rPr>
      </w:pPr>
      <w:r>
        <w:rPr>
          <w:rFonts w:ascii="Segoe UI" w:hAnsi="Segoe UI" w:cs="Segoe UI"/>
          <w:color w:val="2A2A2A"/>
          <w:sz w:val="18"/>
          <w:szCs w:val="18"/>
        </w:rPr>
        <w:t>When you create a UI, you arrange your controls by location and size to form a layout. A key requirement of any layout is to adapt to changes in window size and display settings. Rather than forcing you to write the code to adapt a layout in these circumstances, WPF provides a first-class, extensible layout system for you.</w:t>
      </w:r>
    </w:p>
    <w:p w:rsidR="00B50F39" w:rsidRDefault="00B50F39" w:rsidP="00B50F39">
      <w:pPr>
        <w:pStyle w:val="NormalWeb"/>
        <w:spacing w:before="0" w:beforeAutospacing="0" w:after="0" w:afterAutospacing="0" w:line="270" w:lineRule="atLeast"/>
        <w:rPr>
          <w:rFonts w:ascii="Segoe UI" w:hAnsi="Segoe UI" w:cs="Segoe UI"/>
          <w:color w:val="2A2A2A"/>
          <w:sz w:val="18"/>
          <w:szCs w:val="18"/>
        </w:rPr>
      </w:pPr>
      <w:r>
        <w:rPr>
          <w:rFonts w:ascii="Segoe UI" w:hAnsi="Segoe UI" w:cs="Segoe UI"/>
          <w:color w:val="2A2A2A"/>
          <w:sz w:val="18"/>
          <w:szCs w:val="18"/>
        </w:rPr>
        <w:t>The cornerstone of the layout system is relative positioning, which increases the ability to adapt to changing window and display conditions. In addition, the layout system manages the negotiation between controls to determine the layout. The negotiation is a two-step process: first, a control tells its parent what location and size it requires; second, the parent tells the control what space it can have.</w:t>
      </w:r>
    </w:p>
    <w:p w:rsidR="00B50F39" w:rsidRDefault="00B50F39" w:rsidP="00B50F39">
      <w:pPr>
        <w:pStyle w:val="NormalWeb"/>
        <w:spacing w:before="0" w:beforeAutospacing="0" w:after="0" w:afterAutospacing="0" w:line="270" w:lineRule="atLeast"/>
        <w:rPr>
          <w:rFonts w:ascii="Segoe UI" w:hAnsi="Segoe UI" w:cs="Segoe UI"/>
          <w:color w:val="2A2A2A"/>
          <w:sz w:val="18"/>
          <w:szCs w:val="18"/>
        </w:rPr>
      </w:pPr>
      <w:r>
        <w:rPr>
          <w:rFonts w:ascii="Segoe UI" w:hAnsi="Segoe UI" w:cs="Segoe UI"/>
          <w:color w:val="2A2A2A"/>
          <w:sz w:val="18"/>
          <w:szCs w:val="18"/>
        </w:rPr>
        <w:t>The layout system is exposed to child controls through base WPF classes. For common layouts such as grids, stacking, and docking, WPF includes several layout controls:</w:t>
      </w:r>
    </w:p>
    <w:p w:rsidR="00B50F39" w:rsidRDefault="00B50F39" w:rsidP="00B50F39">
      <w:pPr>
        <w:pStyle w:val="NormalWeb"/>
        <w:spacing w:before="0" w:beforeAutospacing="0" w:after="0" w:afterAutospacing="0" w:line="270" w:lineRule="atLeast"/>
        <w:rPr>
          <w:rFonts w:ascii="Segoe UI" w:hAnsi="Segoe UI" w:cs="Segoe UI"/>
          <w:color w:val="2A2A2A"/>
          <w:sz w:val="18"/>
          <w:szCs w:val="18"/>
        </w:rPr>
      </w:pPr>
    </w:p>
    <w:p w:rsidR="00B50F39" w:rsidRPr="00B50F39" w:rsidRDefault="008923F9" w:rsidP="00437A54">
      <w:pPr>
        <w:pStyle w:val="NormalWeb"/>
        <w:numPr>
          <w:ilvl w:val="0"/>
          <w:numId w:val="15"/>
        </w:numPr>
        <w:spacing w:before="0" w:beforeAutospacing="0" w:after="0" w:afterAutospacing="0" w:line="270" w:lineRule="atLeast"/>
        <w:rPr>
          <w:rFonts w:ascii="Segoe UI" w:hAnsi="Segoe UI" w:cs="Segoe UI"/>
          <w:sz w:val="18"/>
          <w:szCs w:val="18"/>
        </w:rPr>
      </w:pPr>
      <w:hyperlink r:id="rId166" w:history="1">
        <w:r w:rsidR="00B50F39" w:rsidRPr="00B50F39">
          <w:rPr>
            <w:rStyle w:val="Hyperlink"/>
            <w:rFonts w:ascii="Segoe UI" w:hAnsi="Segoe UI" w:cs="Segoe UI"/>
            <w:color w:val="auto"/>
            <w:sz w:val="18"/>
            <w:szCs w:val="18"/>
            <w:u w:val="none"/>
          </w:rPr>
          <w:t>Canvas</w:t>
        </w:r>
      </w:hyperlink>
      <w:r w:rsidR="00B50F39" w:rsidRPr="00B50F39">
        <w:rPr>
          <w:rStyle w:val="apple-converted-space"/>
          <w:rFonts w:ascii="Segoe UI" w:hAnsi="Segoe UI" w:cs="Segoe UI"/>
          <w:sz w:val="18"/>
          <w:szCs w:val="18"/>
        </w:rPr>
        <w:t> </w:t>
      </w:r>
      <w:r w:rsidR="00B50F39" w:rsidRPr="00B50F39">
        <w:rPr>
          <w:rFonts w:ascii="Segoe UI" w:hAnsi="Segoe UI" w:cs="Segoe UI"/>
          <w:sz w:val="18"/>
          <w:szCs w:val="18"/>
        </w:rPr>
        <w:t>: Child controls provide their own layout.</w:t>
      </w:r>
    </w:p>
    <w:p w:rsidR="00B50F39" w:rsidRPr="00B50F39" w:rsidRDefault="008923F9" w:rsidP="00437A54">
      <w:pPr>
        <w:pStyle w:val="NormalWeb"/>
        <w:numPr>
          <w:ilvl w:val="0"/>
          <w:numId w:val="15"/>
        </w:numPr>
        <w:spacing w:before="0" w:beforeAutospacing="0" w:after="0" w:afterAutospacing="0" w:line="270" w:lineRule="atLeast"/>
        <w:rPr>
          <w:rFonts w:ascii="Segoe UI" w:hAnsi="Segoe UI" w:cs="Segoe UI"/>
          <w:sz w:val="18"/>
          <w:szCs w:val="18"/>
        </w:rPr>
      </w:pPr>
      <w:hyperlink r:id="rId167" w:history="1">
        <w:r w:rsidR="00B50F39" w:rsidRPr="00B50F39">
          <w:rPr>
            <w:rStyle w:val="Hyperlink"/>
            <w:rFonts w:ascii="Segoe UI" w:hAnsi="Segoe UI" w:cs="Segoe UI"/>
            <w:color w:val="auto"/>
            <w:sz w:val="18"/>
            <w:szCs w:val="18"/>
            <w:u w:val="none"/>
          </w:rPr>
          <w:t>DockPanel</w:t>
        </w:r>
      </w:hyperlink>
      <w:r w:rsidR="00B50F39" w:rsidRPr="00B50F39">
        <w:rPr>
          <w:rStyle w:val="apple-converted-space"/>
          <w:rFonts w:ascii="Segoe UI" w:hAnsi="Segoe UI" w:cs="Segoe UI"/>
          <w:sz w:val="18"/>
          <w:szCs w:val="18"/>
        </w:rPr>
        <w:t> </w:t>
      </w:r>
      <w:r w:rsidR="00B50F39" w:rsidRPr="00B50F39">
        <w:rPr>
          <w:rFonts w:ascii="Segoe UI" w:hAnsi="Segoe UI" w:cs="Segoe UI"/>
          <w:sz w:val="18"/>
          <w:szCs w:val="18"/>
        </w:rPr>
        <w:t>: Child controls are aligned to the edges of the panel.</w:t>
      </w:r>
    </w:p>
    <w:p w:rsidR="00B50F39" w:rsidRPr="00B50F39" w:rsidRDefault="008923F9" w:rsidP="00437A54">
      <w:pPr>
        <w:pStyle w:val="NormalWeb"/>
        <w:numPr>
          <w:ilvl w:val="0"/>
          <w:numId w:val="15"/>
        </w:numPr>
        <w:spacing w:before="0" w:beforeAutospacing="0" w:after="0" w:afterAutospacing="0" w:line="270" w:lineRule="atLeast"/>
        <w:rPr>
          <w:rFonts w:ascii="Segoe UI" w:hAnsi="Segoe UI" w:cs="Segoe UI"/>
          <w:sz w:val="18"/>
          <w:szCs w:val="18"/>
        </w:rPr>
      </w:pPr>
      <w:hyperlink r:id="rId168" w:history="1">
        <w:r w:rsidR="00B50F39" w:rsidRPr="00B50F39">
          <w:rPr>
            <w:rStyle w:val="Hyperlink"/>
            <w:rFonts w:ascii="Segoe UI" w:hAnsi="Segoe UI" w:cs="Segoe UI"/>
            <w:color w:val="auto"/>
            <w:sz w:val="18"/>
            <w:szCs w:val="18"/>
            <w:u w:val="none"/>
          </w:rPr>
          <w:t>Grid</w:t>
        </w:r>
      </w:hyperlink>
      <w:r w:rsidR="00B50F39" w:rsidRPr="00B50F39">
        <w:rPr>
          <w:rStyle w:val="apple-converted-space"/>
          <w:rFonts w:ascii="Segoe UI" w:hAnsi="Segoe UI" w:cs="Segoe UI"/>
          <w:sz w:val="18"/>
          <w:szCs w:val="18"/>
        </w:rPr>
        <w:t> </w:t>
      </w:r>
      <w:r w:rsidR="00B50F39" w:rsidRPr="00B50F39">
        <w:rPr>
          <w:rFonts w:ascii="Segoe UI" w:hAnsi="Segoe UI" w:cs="Segoe UI"/>
          <w:sz w:val="18"/>
          <w:szCs w:val="18"/>
        </w:rPr>
        <w:t>: Child controls are positioned by rows and columns.</w:t>
      </w:r>
    </w:p>
    <w:p w:rsidR="00B50F39" w:rsidRPr="00B50F39" w:rsidRDefault="008923F9" w:rsidP="00437A54">
      <w:pPr>
        <w:pStyle w:val="NormalWeb"/>
        <w:numPr>
          <w:ilvl w:val="0"/>
          <w:numId w:val="15"/>
        </w:numPr>
        <w:spacing w:before="0" w:beforeAutospacing="0" w:after="0" w:afterAutospacing="0" w:line="270" w:lineRule="atLeast"/>
        <w:rPr>
          <w:rFonts w:ascii="Segoe UI" w:hAnsi="Segoe UI" w:cs="Segoe UI"/>
          <w:sz w:val="18"/>
          <w:szCs w:val="18"/>
        </w:rPr>
      </w:pPr>
      <w:hyperlink r:id="rId169" w:history="1">
        <w:r w:rsidR="00B50F39" w:rsidRPr="00B50F39">
          <w:rPr>
            <w:rStyle w:val="Hyperlink"/>
            <w:rFonts w:ascii="Segoe UI" w:hAnsi="Segoe UI" w:cs="Segoe UI"/>
            <w:color w:val="auto"/>
            <w:sz w:val="18"/>
            <w:szCs w:val="18"/>
            <w:u w:val="none"/>
          </w:rPr>
          <w:t>StackPanel</w:t>
        </w:r>
      </w:hyperlink>
      <w:r w:rsidR="00B50F39" w:rsidRPr="00B50F39">
        <w:rPr>
          <w:rStyle w:val="apple-converted-space"/>
          <w:rFonts w:ascii="Segoe UI" w:hAnsi="Segoe UI" w:cs="Segoe UI"/>
          <w:sz w:val="18"/>
          <w:szCs w:val="18"/>
        </w:rPr>
        <w:t> </w:t>
      </w:r>
      <w:r w:rsidR="00B50F39" w:rsidRPr="00B50F39">
        <w:rPr>
          <w:rFonts w:ascii="Segoe UI" w:hAnsi="Segoe UI" w:cs="Segoe UI"/>
          <w:sz w:val="18"/>
          <w:szCs w:val="18"/>
        </w:rPr>
        <w:t>: Child controls are stacked either vertically or horizontally.</w:t>
      </w:r>
    </w:p>
    <w:p w:rsidR="00B50F39" w:rsidRPr="00B50F39" w:rsidRDefault="008923F9" w:rsidP="00437A54">
      <w:pPr>
        <w:pStyle w:val="NormalWeb"/>
        <w:numPr>
          <w:ilvl w:val="0"/>
          <w:numId w:val="15"/>
        </w:numPr>
        <w:spacing w:before="0" w:beforeAutospacing="0" w:after="0" w:afterAutospacing="0" w:line="270" w:lineRule="atLeast"/>
        <w:rPr>
          <w:rFonts w:ascii="Segoe UI" w:hAnsi="Segoe UI" w:cs="Segoe UI"/>
          <w:sz w:val="18"/>
          <w:szCs w:val="18"/>
        </w:rPr>
      </w:pPr>
      <w:hyperlink r:id="rId170" w:history="1">
        <w:r w:rsidR="00B50F39" w:rsidRPr="00B50F39">
          <w:rPr>
            <w:rStyle w:val="Hyperlink"/>
            <w:rFonts w:ascii="Segoe UI" w:hAnsi="Segoe UI" w:cs="Segoe UI"/>
            <w:color w:val="auto"/>
            <w:sz w:val="18"/>
            <w:szCs w:val="18"/>
            <w:u w:val="none"/>
          </w:rPr>
          <w:t>VirtualizingStackPanel</w:t>
        </w:r>
      </w:hyperlink>
      <w:r w:rsidR="00B50F39" w:rsidRPr="00B50F39">
        <w:rPr>
          <w:rStyle w:val="apple-converted-space"/>
          <w:rFonts w:ascii="Segoe UI" w:hAnsi="Segoe UI" w:cs="Segoe UI"/>
          <w:sz w:val="18"/>
          <w:szCs w:val="18"/>
        </w:rPr>
        <w:t> </w:t>
      </w:r>
      <w:r w:rsidR="00B50F39" w:rsidRPr="00B50F39">
        <w:rPr>
          <w:rFonts w:ascii="Segoe UI" w:hAnsi="Segoe UI" w:cs="Segoe UI"/>
          <w:sz w:val="18"/>
          <w:szCs w:val="18"/>
        </w:rPr>
        <w:t>: Child controls are virtualized and arranged on a single line that is either horizontally or vertically oriented.</w:t>
      </w:r>
    </w:p>
    <w:p w:rsidR="00B50F39" w:rsidRDefault="008923F9" w:rsidP="00437A54">
      <w:pPr>
        <w:pStyle w:val="NormalWeb"/>
        <w:numPr>
          <w:ilvl w:val="0"/>
          <w:numId w:val="15"/>
        </w:numPr>
        <w:spacing w:before="0" w:beforeAutospacing="0" w:after="0" w:afterAutospacing="0" w:line="270" w:lineRule="atLeast"/>
        <w:rPr>
          <w:rFonts w:ascii="Segoe UI" w:hAnsi="Segoe UI" w:cs="Segoe UI"/>
          <w:sz w:val="18"/>
          <w:szCs w:val="18"/>
        </w:rPr>
      </w:pPr>
      <w:hyperlink r:id="rId171" w:history="1">
        <w:r w:rsidR="00B50F39" w:rsidRPr="00B50F39">
          <w:rPr>
            <w:rStyle w:val="Hyperlink"/>
            <w:rFonts w:ascii="Segoe UI" w:hAnsi="Segoe UI" w:cs="Segoe UI"/>
            <w:color w:val="auto"/>
            <w:sz w:val="18"/>
            <w:szCs w:val="18"/>
            <w:u w:val="none"/>
          </w:rPr>
          <w:t>WrapPanel</w:t>
        </w:r>
      </w:hyperlink>
      <w:r w:rsidR="00B50F39" w:rsidRPr="00B50F39">
        <w:rPr>
          <w:rStyle w:val="apple-converted-space"/>
          <w:rFonts w:ascii="Segoe UI" w:hAnsi="Segoe UI" w:cs="Segoe UI"/>
          <w:sz w:val="18"/>
          <w:szCs w:val="18"/>
        </w:rPr>
        <w:t> </w:t>
      </w:r>
      <w:r w:rsidR="00B50F39" w:rsidRPr="00B50F39">
        <w:rPr>
          <w:rFonts w:ascii="Segoe UI" w:hAnsi="Segoe UI" w:cs="Segoe UI"/>
          <w:sz w:val="18"/>
          <w:szCs w:val="18"/>
        </w:rPr>
        <w:t>: Child controls are positioned in left-to-right order and wrapped to the next line when there are more controls on the current line than space allows.</w:t>
      </w:r>
    </w:p>
    <w:p w:rsidR="006D3AE6" w:rsidRDefault="006D3AE6" w:rsidP="006D3AE6">
      <w:pPr>
        <w:pStyle w:val="NormalWeb"/>
        <w:spacing w:before="0" w:beforeAutospacing="0" w:after="0" w:afterAutospacing="0" w:line="270" w:lineRule="atLeast"/>
        <w:rPr>
          <w:rFonts w:ascii="Segoe UI" w:hAnsi="Segoe UI" w:cs="Segoe UI"/>
          <w:sz w:val="18"/>
          <w:szCs w:val="18"/>
        </w:rPr>
      </w:pPr>
    </w:p>
    <w:p w:rsidR="006D3AE6" w:rsidRDefault="006D3AE6" w:rsidP="006D3AE6">
      <w:pPr>
        <w:pStyle w:val="NormalWeb"/>
        <w:spacing w:before="0" w:beforeAutospacing="0" w:after="0" w:afterAutospacing="0" w:line="270" w:lineRule="atLeast"/>
        <w:rPr>
          <w:rFonts w:ascii="Segoe UI" w:hAnsi="Segoe UI" w:cs="Segoe UI"/>
          <w:sz w:val="18"/>
          <w:szCs w:val="18"/>
        </w:rPr>
      </w:pPr>
    </w:p>
    <w:p w:rsidR="006D3AE6" w:rsidRDefault="006D3AE6" w:rsidP="006D3AE6">
      <w:pPr>
        <w:pStyle w:val="NormalWeb"/>
        <w:spacing w:before="0" w:beforeAutospacing="0" w:after="0" w:afterAutospacing="0" w:line="270" w:lineRule="atLeast"/>
        <w:rPr>
          <w:rFonts w:ascii="Segoe UI" w:hAnsi="Segoe UI" w:cs="Segoe UI"/>
          <w:sz w:val="18"/>
          <w:szCs w:val="18"/>
        </w:rPr>
      </w:pPr>
    </w:p>
    <w:p w:rsidR="006D3AE6" w:rsidRDefault="006D3AE6" w:rsidP="006D3AE6">
      <w:pPr>
        <w:pStyle w:val="NormalWeb"/>
        <w:spacing w:before="0" w:beforeAutospacing="0" w:after="0" w:afterAutospacing="0" w:line="270" w:lineRule="atLeast"/>
        <w:rPr>
          <w:rFonts w:ascii="Segoe UI" w:hAnsi="Segoe UI" w:cs="Segoe UI"/>
          <w:sz w:val="18"/>
          <w:szCs w:val="18"/>
        </w:rPr>
      </w:pPr>
    </w:p>
    <w:p w:rsidR="006D3AE6" w:rsidRDefault="006D3AE6" w:rsidP="006D3AE6">
      <w:pPr>
        <w:pStyle w:val="NormalWeb"/>
        <w:spacing w:before="0" w:beforeAutospacing="0" w:after="0" w:afterAutospacing="0" w:line="270" w:lineRule="atLeast"/>
        <w:rPr>
          <w:rFonts w:ascii="Segoe UI" w:hAnsi="Segoe UI" w:cs="Segoe UI"/>
          <w:sz w:val="18"/>
          <w:szCs w:val="18"/>
        </w:rPr>
      </w:pPr>
    </w:p>
    <w:p w:rsidR="006D3AE6" w:rsidRDefault="006D3AE6" w:rsidP="006D3AE6">
      <w:pPr>
        <w:pStyle w:val="NormalWeb"/>
        <w:spacing w:before="0" w:beforeAutospacing="0" w:after="0" w:afterAutospacing="0" w:line="270" w:lineRule="atLeast"/>
        <w:rPr>
          <w:rFonts w:ascii="Segoe UI" w:hAnsi="Segoe UI" w:cs="Segoe UI"/>
          <w:sz w:val="18"/>
          <w:szCs w:val="18"/>
        </w:rPr>
      </w:pPr>
    </w:p>
    <w:p w:rsidR="006D3AE6" w:rsidRDefault="006D3AE6" w:rsidP="006D3AE6">
      <w:pPr>
        <w:pStyle w:val="Heading4"/>
      </w:pPr>
      <w:r>
        <w:t>graphics</w:t>
      </w:r>
    </w:p>
    <w:p w:rsidR="006D3AE6" w:rsidRDefault="006D3AE6" w:rsidP="006D3AE6"/>
    <w:p w:rsidR="006D3AE6" w:rsidRPr="006D3AE6" w:rsidRDefault="006D3AE6" w:rsidP="006D3AE6">
      <w:pPr>
        <w:spacing w:before="0" w:after="0" w:line="270" w:lineRule="atLeast"/>
        <w:rPr>
          <w:rFonts w:ascii="Times New Roman" w:eastAsia="Times New Roman" w:hAnsi="Times New Roman" w:cs="Times New Roman"/>
          <w:color w:val="2A2A2A"/>
          <w:sz w:val="24"/>
          <w:szCs w:val="24"/>
          <w:lang w:val="en-IN" w:eastAsia="en-IN" w:bidi="bn-IN"/>
        </w:rPr>
      </w:pPr>
      <w:r w:rsidRPr="006D3AE6">
        <w:rPr>
          <w:rFonts w:ascii="Times New Roman" w:eastAsia="Times New Roman" w:hAnsi="Times New Roman" w:cs="Times New Roman"/>
          <w:color w:val="2A2A2A"/>
          <w:sz w:val="24"/>
          <w:szCs w:val="24"/>
          <w:lang w:val="en-IN" w:eastAsia="en-IN" w:bidi="bn-IN"/>
        </w:rPr>
        <w:t>WPF introduces an extensive, scalable, and flexible set of graphics features that have the following benefits:</w:t>
      </w:r>
    </w:p>
    <w:p w:rsidR="006D3AE6" w:rsidRPr="006D3AE6" w:rsidRDefault="006D3AE6" w:rsidP="00437A54">
      <w:pPr>
        <w:numPr>
          <w:ilvl w:val="0"/>
          <w:numId w:val="16"/>
        </w:numPr>
        <w:spacing w:before="0" w:after="0" w:line="270" w:lineRule="atLeast"/>
        <w:rPr>
          <w:rFonts w:ascii="Times New Roman" w:eastAsia="Times New Roman" w:hAnsi="Times New Roman" w:cs="Times New Roman"/>
          <w:color w:val="2A2A2A"/>
          <w:sz w:val="24"/>
          <w:szCs w:val="24"/>
          <w:lang w:val="en-IN" w:eastAsia="en-IN" w:bidi="bn-IN"/>
        </w:rPr>
      </w:pPr>
      <w:r w:rsidRPr="006D3AE6">
        <w:rPr>
          <w:rFonts w:ascii="Times New Roman" w:eastAsia="Times New Roman" w:hAnsi="Times New Roman" w:cs="Times New Roman"/>
          <w:b/>
          <w:bCs/>
          <w:color w:val="2A2A2A"/>
          <w:sz w:val="24"/>
          <w:szCs w:val="24"/>
          <w:lang w:val="en-IN" w:eastAsia="en-IN" w:bidi="bn-IN"/>
        </w:rPr>
        <w:t>Resolution-independent and device-independent graphics</w:t>
      </w:r>
      <w:r w:rsidRPr="006D3AE6">
        <w:rPr>
          <w:rFonts w:ascii="Times New Roman" w:eastAsia="Times New Roman" w:hAnsi="Times New Roman" w:cs="Times New Roman"/>
          <w:color w:val="2A2A2A"/>
          <w:sz w:val="24"/>
          <w:szCs w:val="24"/>
          <w:lang w:val="en-IN" w:eastAsia="en-IN" w:bidi="bn-IN"/>
        </w:rPr>
        <w:t>. The basic unit of measurement in the WPF graphics system is the device independent pixel, which is 1/96th of an inch, regardless of actual screen resolution, and provides the foundation for resolution-independent and device-independent rendering. Each device-independent pixel automatically scales to match the dots-per-inch (dpi) setting of the system it renders on.</w:t>
      </w:r>
    </w:p>
    <w:p w:rsidR="006D3AE6" w:rsidRPr="006D3AE6" w:rsidRDefault="006D3AE6" w:rsidP="00437A54">
      <w:pPr>
        <w:numPr>
          <w:ilvl w:val="0"/>
          <w:numId w:val="16"/>
        </w:numPr>
        <w:spacing w:before="0" w:after="0" w:line="270" w:lineRule="atLeast"/>
        <w:rPr>
          <w:rFonts w:ascii="Times New Roman" w:eastAsia="Times New Roman" w:hAnsi="Times New Roman" w:cs="Times New Roman"/>
          <w:color w:val="2A2A2A"/>
          <w:sz w:val="24"/>
          <w:szCs w:val="24"/>
          <w:lang w:val="en-IN" w:eastAsia="en-IN" w:bidi="bn-IN"/>
        </w:rPr>
      </w:pPr>
      <w:r w:rsidRPr="006D3AE6">
        <w:rPr>
          <w:rFonts w:ascii="Times New Roman" w:eastAsia="Times New Roman" w:hAnsi="Times New Roman" w:cs="Times New Roman"/>
          <w:b/>
          <w:bCs/>
          <w:color w:val="2A2A2A"/>
          <w:sz w:val="24"/>
          <w:szCs w:val="24"/>
          <w:lang w:val="en-IN" w:eastAsia="en-IN" w:bidi="bn-IN"/>
        </w:rPr>
        <w:t>Improved precision</w:t>
      </w:r>
      <w:r w:rsidRPr="006D3AE6">
        <w:rPr>
          <w:rFonts w:ascii="Times New Roman" w:eastAsia="Times New Roman" w:hAnsi="Times New Roman" w:cs="Times New Roman"/>
          <w:color w:val="2A2A2A"/>
          <w:sz w:val="24"/>
          <w:szCs w:val="24"/>
          <w:lang w:val="en-IN" w:eastAsia="en-IN" w:bidi="bn-IN"/>
        </w:rPr>
        <w:t>. The WPF coordinate system is measured with double-precision floating-point numbers rather than single-precision. Transformations and opacity values are also expressed as double-precision. WPF also supports a wide color gamut (scRGB) and provides integrated support for managing inputs from different color spaces.</w:t>
      </w:r>
    </w:p>
    <w:p w:rsidR="006D3AE6" w:rsidRPr="006D3AE6" w:rsidRDefault="006D3AE6" w:rsidP="00437A54">
      <w:pPr>
        <w:numPr>
          <w:ilvl w:val="0"/>
          <w:numId w:val="16"/>
        </w:numPr>
        <w:spacing w:before="0" w:after="0" w:line="270" w:lineRule="atLeast"/>
        <w:rPr>
          <w:rFonts w:ascii="Times New Roman" w:eastAsia="Times New Roman" w:hAnsi="Times New Roman" w:cs="Times New Roman"/>
          <w:color w:val="2A2A2A"/>
          <w:sz w:val="24"/>
          <w:szCs w:val="24"/>
          <w:lang w:val="en-IN" w:eastAsia="en-IN" w:bidi="bn-IN"/>
        </w:rPr>
      </w:pPr>
      <w:r w:rsidRPr="006D3AE6">
        <w:rPr>
          <w:rFonts w:ascii="Times New Roman" w:eastAsia="Times New Roman" w:hAnsi="Times New Roman" w:cs="Times New Roman"/>
          <w:b/>
          <w:bCs/>
          <w:color w:val="2A2A2A"/>
          <w:sz w:val="24"/>
          <w:szCs w:val="24"/>
          <w:lang w:val="en-IN" w:eastAsia="en-IN" w:bidi="bn-IN"/>
        </w:rPr>
        <w:t>Advanced graphics and animation support</w:t>
      </w:r>
      <w:r w:rsidRPr="006D3AE6">
        <w:rPr>
          <w:rFonts w:ascii="Times New Roman" w:eastAsia="Times New Roman" w:hAnsi="Times New Roman" w:cs="Times New Roman"/>
          <w:color w:val="2A2A2A"/>
          <w:sz w:val="24"/>
          <w:szCs w:val="24"/>
          <w:lang w:val="en-IN" w:eastAsia="en-IN" w:bidi="bn-IN"/>
        </w:rPr>
        <w:t>. WPF simplifies graphics programming by managing animation scenes for you; there is no need to worry about scene processing, rendering loops, and bilinear interpolation. Additionally, WPF provides hit-testing support and full alpha-compositing support.</w:t>
      </w:r>
    </w:p>
    <w:p w:rsidR="006D3AE6" w:rsidRPr="006D3AE6" w:rsidRDefault="006D3AE6" w:rsidP="00437A54">
      <w:pPr>
        <w:numPr>
          <w:ilvl w:val="0"/>
          <w:numId w:val="16"/>
        </w:numPr>
        <w:spacing w:before="0" w:after="0" w:line="270" w:lineRule="atLeast"/>
        <w:rPr>
          <w:rFonts w:ascii="Times New Roman" w:eastAsia="Times New Roman" w:hAnsi="Times New Roman" w:cs="Times New Roman"/>
          <w:color w:val="2A2A2A"/>
          <w:sz w:val="24"/>
          <w:szCs w:val="24"/>
          <w:lang w:val="en-IN" w:eastAsia="en-IN" w:bidi="bn-IN"/>
        </w:rPr>
      </w:pPr>
      <w:r w:rsidRPr="006D3AE6">
        <w:rPr>
          <w:rFonts w:ascii="Times New Roman" w:eastAsia="Times New Roman" w:hAnsi="Times New Roman" w:cs="Times New Roman"/>
          <w:b/>
          <w:bCs/>
          <w:color w:val="2A2A2A"/>
          <w:sz w:val="24"/>
          <w:szCs w:val="24"/>
          <w:lang w:val="en-IN" w:eastAsia="en-IN" w:bidi="bn-IN"/>
        </w:rPr>
        <w:t>Hardware acceleration</w:t>
      </w:r>
      <w:r w:rsidRPr="006D3AE6">
        <w:rPr>
          <w:rFonts w:ascii="Times New Roman" w:eastAsia="Times New Roman" w:hAnsi="Times New Roman" w:cs="Times New Roman"/>
          <w:color w:val="2A2A2A"/>
          <w:sz w:val="24"/>
          <w:szCs w:val="24"/>
          <w:lang w:val="en-IN" w:eastAsia="en-IN" w:bidi="bn-IN"/>
        </w:rPr>
        <w:t>. The WPF graphics system takes advantage of graphics hardware to minimize CPU usage.</w:t>
      </w:r>
    </w:p>
    <w:p w:rsidR="006D3AE6" w:rsidRPr="006D3AE6" w:rsidRDefault="008923F9" w:rsidP="006D3AE6">
      <w:pPr>
        <w:tabs>
          <w:tab w:val="center" w:pos="4680"/>
        </w:tabs>
      </w:pPr>
      <w:hyperlink r:id="rId172" w:tooltip="Collapse" w:history="1">
        <w:r w:rsidR="006D3AE6">
          <w:rPr>
            <w:rFonts w:ascii="Times New Roman" w:eastAsia="Times New Roman" w:hAnsi="Times New Roman" w:cs="Times New Roman"/>
            <w:sz w:val="27"/>
            <w:szCs w:val="27"/>
            <w:lang w:val="en-IN" w:eastAsia="en-IN" w:bidi="bn-IN"/>
          </w:rPr>
          <w:tab/>
        </w:r>
        <w:r w:rsidR="006D3AE6" w:rsidRPr="006D3AE6">
          <w:rPr>
            <w:rFonts w:ascii="Times New Roman" w:eastAsia="Times New Roman" w:hAnsi="Times New Roman" w:cs="Times New Roman"/>
            <w:color w:val="000000"/>
            <w:sz w:val="27"/>
            <w:szCs w:val="27"/>
            <w:lang w:val="en-IN" w:eastAsia="en-IN" w:bidi="bn-IN"/>
          </w:rPr>
          <w:br/>
        </w:r>
      </w:hyperlink>
    </w:p>
    <w:p w:rsidR="00B602C3" w:rsidRPr="00B50F39" w:rsidRDefault="00B602C3" w:rsidP="00B602C3">
      <w:pPr>
        <w:rPr>
          <w:lang w:val="en-IN" w:eastAsia="en-IN" w:bidi="bn-IN"/>
        </w:rPr>
      </w:pPr>
    </w:p>
    <w:p w:rsidR="002C67D4" w:rsidRPr="002C67D4" w:rsidRDefault="002C67D4" w:rsidP="002C67D4">
      <w:pPr>
        <w:rPr>
          <w:lang w:eastAsia="en-IN"/>
        </w:rPr>
      </w:pPr>
    </w:p>
    <w:p w:rsidR="002D69DA" w:rsidRDefault="002D69DA" w:rsidP="008724AA">
      <w:pPr>
        <w:pStyle w:val="Heading3"/>
        <w:rPr>
          <w:rFonts w:eastAsia="Arial"/>
        </w:rPr>
      </w:pPr>
      <w:bookmarkStart w:id="92" w:name="_Toc289170424"/>
      <w:bookmarkStart w:id="93" w:name="_Toc289252222"/>
      <w:r w:rsidRPr="008F3621">
        <w:rPr>
          <w:rFonts w:eastAsia="Arial"/>
        </w:rPr>
        <w:t>Extensible</w:t>
      </w:r>
      <w:r>
        <w:rPr>
          <w:rFonts w:eastAsia="Arial"/>
        </w:rPr>
        <w:t xml:space="preserve"> application</w:t>
      </w:r>
      <w:r w:rsidRPr="008F3621">
        <w:rPr>
          <w:rFonts w:eastAsia="Arial"/>
        </w:rPr>
        <w:t xml:space="preserve"> Markup Language (X</w:t>
      </w:r>
      <w:r>
        <w:rPr>
          <w:rFonts w:eastAsia="Arial"/>
        </w:rPr>
        <w:t>a</w:t>
      </w:r>
      <w:r w:rsidRPr="008F3621">
        <w:rPr>
          <w:rFonts w:eastAsia="Arial"/>
        </w:rPr>
        <w:t>ML)</w:t>
      </w:r>
      <w:bookmarkEnd w:id="92"/>
      <w:bookmarkEnd w:id="93"/>
    </w:p>
    <w:p w:rsidR="00995604" w:rsidRPr="00995604" w:rsidRDefault="002D4362" w:rsidP="00995604">
      <w:r>
        <w:rPr>
          <w:noProof/>
          <w:lang w:bidi="ar-SA"/>
        </w:rPr>
        <w:drawing>
          <wp:anchor distT="0" distB="0" distL="114300" distR="114300" simplePos="0" relativeHeight="251664384" behindDoc="1" locked="0" layoutInCell="1" allowOverlap="1">
            <wp:simplePos x="0" y="0"/>
            <wp:positionH relativeFrom="column">
              <wp:posOffset>19050</wp:posOffset>
            </wp:positionH>
            <wp:positionV relativeFrom="paragraph">
              <wp:posOffset>130810</wp:posOffset>
            </wp:positionV>
            <wp:extent cx="1143000" cy="1333500"/>
            <wp:effectExtent l="19050" t="0" r="0" b="0"/>
            <wp:wrapTight wrapText="bothSides">
              <wp:wrapPolygon edited="0">
                <wp:start x="-360" y="0"/>
                <wp:lineTo x="-360" y="21291"/>
                <wp:lineTo x="21600" y="21291"/>
                <wp:lineTo x="21600" y="0"/>
                <wp:lineTo x="-360" y="0"/>
              </wp:wrapPolygon>
            </wp:wrapTight>
            <wp:docPr id="14" name="Picture 13" descr="xa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l.jpg"/>
                    <pic:cNvPicPr/>
                  </pic:nvPicPr>
                  <pic:blipFill>
                    <a:blip r:embed="rId173" cstate="print"/>
                    <a:stretch>
                      <a:fillRect/>
                    </a:stretch>
                  </pic:blipFill>
                  <pic:spPr>
                    <a:xfrm>
                      <a:off x="0" y="0"/>
                      <a:ext cx="1143000" cy="1333500"/>
                    </a:xfrm>
                    <a:prstGeom prst="rect">
                      <a:avLst/>
                    </a:prstGeom>
                  </pic:spPr>
                </pic:pic>
              </a:graphicData>
            </a:graphic>
          </wp:anchor>
        </w:drawing>
      </w:r>
    </w:p>
    <w:p w:rsidR="002D69DA" w:rsidRDefault="002D69DA" w:rsidP="002D69DA">
      <w:pPr>
        <w:pStyle w:val="NormalWeb"/>
        <w:spacing w:before="0" w:beforeAutospacing="0" w:after="150" w:afterAutospacing="0" w:line="270" w:lineRule="atLeast"/>
        <w:rPr>
          <w:rFonts w:ascii="Segoe UI" w:hAnsi="Segoe UI" w:cs="Segoe UI"/>
          <w:color w:val="444444"/>
          <w:sz w:val="20"/>
          <w:szCs w:val="20"/>
        </w:rPr>
      </w:pPr>
      <w:r>
        <w:rPr>
          <w:rFonts w:ascii="Segoe UI" w:hAnsi="Segoe UI" w:cs="Segoe UI"/>
          <w:color w:val="444444"/>
          <w:sz w:val="20"/>
          <w:szCs w:val="20"/>
        </w:rPr>
        <w:t xml:space="preserve">XAML stands for Extensible Application Markup Language. </w:t>
      </w:r>
      <w:proofErr w:type="gramStart"/>
      <w:r>
        <w:rPr>
          <w:rFonts w:ascii="Segoe UI" w:hAnsi="Segoe UI" w:cs="Segoe UI"/>
          <w:color w:val="444444"/>
          <w:sz w:val="20"/>
          <w:szCs w:val="20"/>
        </w:rPr>
        <w:t>Its</w:t>
      </w:r>
      <w:proofErr w:type="gramEnd"/>
      <w:r>
        <w:rPr>
          <w:rFonts w:ascii="Segoe UI" w:hAnsi="Segoe UI" w:cs="Segoe UI"/>
          <w:color w:val="444444"/>
          <w:sz w:val="20"/>
          <w:szCs w:val="20"/>
        </w:rPr>
        <w:t xml:space="preserve"> a simple language based on XML to create and initialize .NET objects with hierarchical relations. </w:t>
      </w:r>
      <w:r w:rsidR="002D4362">
        <w:rPr>
          <w:rFonts w:ascii="Segoe UI" w:hAnsi="Segoe UI" w:cs="Segoe UI"/>
          <w:color w:val="444444"/>
          <w:sz w:val="20"/>
          <w:szCs w:val="20"/>
        </w:rPr>
        <w:t>Although</w:t>
      </w:r>
      <w:r>
        <w:rPr>
          <w:rFonts w:ascii="Segoe UI" w:hAnsi="Segoe UI" w:cs="Segoe UI"/>
          <w:color w:val="444444"/>
          <w:sz w:val="20"/>
          <w:szCs w:val="20"/>
        </w:rPr>
        <w:t xml:space="preserve"> it was originally invented for WPF it can by used to create any kind of object trees.</w:t>
      </w:r>
    </w:p>
    <w:p w:rsidR="002D69DA" w:rsidRDefault="002D69DA" w:rsidP="002D69DA">
      <w:pPr>
        <w:pStyle w:val="NormalWeb"/>
        <w:spacing w:before="0" w:beforeAutospacing="0" w:after="150" w:afterAutospacing="0" w:line="270" w:lineRule="atLeast"/>
        <w:rPr>
          <w:rFonts w:ascii="Segoe UI" w:hAnsi="Segoe UI" w:cs="Segoe UI"/>
          <w:color w:val="444444"/>
          <w:sz w:val="20"/>
          <w:szCs w:val="20"/>
        </w:rPr>
      </w:pPr>
      <w:r>
        <w:rPr>
          <w:rFonts w:ascii="Segoe UI" w:hAnsi="Segoe UI" w:cs="Segoe UI"/>
          <w:color w:val="444444"/>
          <w:sz w:val="20"/>
          <w:szCs w:val="20"/>
        </w:rPr>
        <w:t>Today XAML is used to create user interfaces in WPF, Silverlight, declare workflows in WF and for electronic paper in the XPS standard.</w:t>
      </w:r>
    </w:p>
    <w:p w:rsidR="002D69DA" w:rsidRDefault="002D69DA" w:rsidP="002D69DA">
      <w:pPr>
        <w:pStyle w:val="NormalWeb"/>
        <w:spacing w:before="0" w:beforeAutospacing="0" w:after="150" w:afterAutospacing="0" w:line="270" w:lineRule="atLeast"/>
        <w:rPr>
          <w:rFonts w:ascii="Segoe UI" w:hAnsi="Segoe UI" w:cs="Segoe UI"/>
          <w:color w:val="444444"/>
          <w:sz w:val="20"/>
          <w:szCs w:val="20"/>
        </w:rPr>
      </w:pPr>
      <w:r>
        <w:rPr>
          <w:rFonts w:ascii="Segoe UI" w:hAnsi="Segoe UI" w:cs="Segoe UI"/>
          <w:color w:val="444444"/>
          <w:sz w:val="20"/>
          <w:szCs w:val="20"/>
        </w:rPr>
        <w:t>All classes in WPF have parameter less constructors and make excessive usage of properties. That is done to make it perfectly fit for XML languages like XAML.</w:t>
      </w:r>
    </w:p>
    <w:p w:rsidR="002D69DA" w:rsidRDefault="002D69DA" w:rsidP="002D69DA">
      <w:pPr>
        <w:spacing w:before="0" w:after="150" w:line="270" w:lineRule="atLeast"/>
        <w:rPr>
          <w:rFonts w:ascii="Segoe UI" w:eastAsia="Times New Roman" w:hAnsi="Segoe UI" w:cs="Segoe UI"/>
          <w:color w:val="444444"/>
          <w:lang w:val="en-IN" w:eastAsia="en-IN" w:bidi="ar-SA"/>
        </w:rPr>
      </w:pPr>
      <w:r w:rsidRPr="002D69DA">
        <w:rPr>
          <w:rFonts w:ascii="Segoe UI" w:eastAsia="Times New Roman" w:hAnsi="Segoe UI" w:cs="Segoe UI"/>
          <w:color w:val="444444"/>
          <w:lang w:val="en-IN" w:eastAsia="en-IN" w:bidi="ar-SA"/>
        </w:rPr>
        <w:t xml:space="preserve">All you can do in XAML can also be done in code. XAML </w:t>
      </w:r>
      <w:proofErr w:type="gramStart"/>
      <w:r w:rsidRPr="002D69DA">
        <w:rPr>
          <w:rFonts w:ascii="Segoe UI" w:eastAsia="Times New Roman" w:hAnsi="Segoe UI" w:cs="Segoe UI"/>
          <w:color w:val="444444"/>
          <w:lang w:val="en-IN" w:eastAsia="en-IN" w:bidi="ar-SA"/>
        </w:rPr>
        <w:t>ist</w:t>
      </w:r>
      <w:proofErr w:type="gramEnd"/>
      <w:r w:rsidRPr="002D69DA">
        <w:rPr>
          <w:rFonts w:ascii="Segoe UI" w:eastAsia="Times New Roman" w:hAnsi="Segoe UI" w:cs="Segoe UI"/>
          <w:color w:val="444444"/>
          <w:lang w:val="en-IN" w:eastAsia="en-IN" w:bidi="ar-SA"/>
        </w:rPr>
        <w:t xml:space="preserve"> just another way to create and initialize objects. You can use WPF without using XAML. It's up to you if you want to declare it in XAML or write it in code. Declare your UI in XAML has some advantages:</w:t>
      </w:r>
    </w:p>
    <w:p w:rsidR="00CA6E55" w:rsidRPr="002D69DA" w:rsidRDefault="00CA6E55" w:rsidP="002D69DA">
      <w:pPr>
        <w:spacing w:before="0" w:after="150" w:line="270" w:lineRule="atLeast"/>
        <w:rPr>
          <w:rFonts w:ascii="Segoe UI" w:eastAsia="Times New Roman" w:hAnsi="Segoe UI" w:cs="Segoe UI"/>
          <w:color w:val="444444"/>
          <w:lang w:val="en-IN" w:eastAsia="en-IN" w:bidi="ar-SA"/>
        </w:rPr>
      </w:pPr>
    </w:p>
    <w:p w:rsidR="002D69DA" w:rsidRPr="002D69DA" w:rsidRDefault="002D69DA" w:rsidP="00437A54">
      <w:pPr>
        <w:numPr>
          <w:ilvl w:val="0"/>
          <w:numId w:val="10"/>
        </w:numPr>
        <w:spacing w:before="100" w:beforeAutospacing="1" w:after="100" w:afterAutospacing="1" w:line="360" w:lineRule="atLeast"/>
        <w:rPr>
          <w:rFonts w:ascii="Segoe UI" w:eastAsia="Times New Roman" w:hAnsi="Segoe UI" w:cs="Segoe UI"/>
          <w:color w:val="444444"/>
          <w:lang w:val="en-IN" w:eastAsia="en-IN" w:bidi="ar-SA"/>
        </w:rPr>
      </w:pPr>
      <w:r w:rsidRPr="002D69DA">
        <w:rPr>
          <w:rFonts w:ascii="Segoe UI" w:eastAsia="Times New Roman" w:hAnsi="Segoe UI" w:cs="Segoe UI"/>
          <w:color w:val="444444"/>
          <w:lang w:val="en-IN" w:eastAsia="en-IN" w:bidi="ar-SA"/>
        </w:rPr>
        <w:t>XAML code is short and clear to read</w:t>
      </w:r>
    </w:p>
    <w:p w:rsidR="002D69DA" w:rsidRPr="002D69DA" w:rsidRDefault="002D69DA" w:rsidP="00437A54">
      <w:pPr>
        <w:numPr>
          <w:ilvl w:val="0"/>
          <w:numId w:val="10"/>
        </w:numPr>
        <w:spacing w:before="100" w:beforeAutospacing="1" w:after="100" w:afterAutospacing="1" w:line="360" w:lineRule="atLeast"/>
        <w:rPr>
          <w:rFonts w:ascii="Segoe UI" w:eastAsia="Times New Roman" w:hAnsi="Segoe UI" w:cs="Segoe UI"/>
          <w:color w:val="444444"/>
          <w:lang w:val="en-IN" w:eastAsia="en-IN" w:bidi="ar-SA"/>
        </w:rPr>
      </w:pPr>
      <w:r w:rsidRPr="002D69DA">
        <w:rPr>
          <w:rFonts w:ascii="Segoe UI" w:eastAsia="Times New Roman" w:hAnsi="Segoe UI" w:cs="Segoe UI"/>
          <w:color w:val="444444"/>
          <w:lang w:val="en-IN" w:eastAsia="en-IN" w:bidi="ar-SA"/>
        </w:rPr>
        <w:t>Separation of designer code and logic</w:t>
      </w:r>
    </w:p>
    <w:p w:rsidR="002D69DA" w:rsidRPr="002D69DA" w:rsidRDefault="002D69DA" w:rsidP="00437A54">
      <w:pPr>
        <w:numPr>
          <w:ilvl w:val="0"/>
          <w:numId w:val="10"/>
        </w:numPr>
        <w:spacing w:before="100" w:beforeAutospacing="1" w:after="100" w:afterAutospacing="1" w:line="360" w:lineRule="atLeast"/>
        <w:rPr>
          <w:rFonts w:ascii="Segoe UI" w:eastAsia="Times New Roman" w:hAnsi="Segoe UI" w:cs="Segoe UI"/>
          <w:color w:val="444444"/>
          <w:lang w:val="en-IN" w:eastAsia="en-IN" w:bidi="ar-SA"/>
        </w:rPr>
      </w:pPr>
      <w:r w:rsidRPr="002D69DA">
        <w:rPr>
          <w:rFonts w:ascii="Segoe UI" w:eastAsia="Times New Roman" w:hAnsi="Segoe UI" w:cs="Segoe UI"/>
          <w:color w:val="444444"/>
          <w:lang w:val="en-IN" w:eastAsia="en-IN" w:bidi="ar-SA"/>
        </w:rPr>
        <w:t>Graphical design tools like Expression Blend require XAML as source.</w:t>
      </w:r>
    </w:p>
    <w:p w:rsidR="002D69DA" w:rsidRPr="002D69DA" w:rsidRDefault="002D69DA" w:rsidP="00437A54">
      <w:pPr>
        <w:numPr>
          <w:ilvl w:val="0"/>
          <w:numId w:val="10"/>
        </w:numPr>
        <w:spacing w:before="100" w:beforeAutospacing="1" w:after="100" w:afterAutospacing="1" w:line="360" w:lineRule="atLeast"/>
        <w:rPr>
          <w:rFonts w:ascii="Segoe UI" w:eastAsia="Times New Roman" w:hAnsi="Segoe UI" w:cs="Segoe UI"/>
          <w:color w:val="444444"/>
          <w:lang w:val="en-IN" w:eastAsia="en-IN" w:bidi="ar-SA"/>
        </w:rPr>
      </w:pPr>
      <w:r w:rsidRPr="002D69DA">
        <w:rPr>
          <w:rFonts w:ascii="Segoe UI" w:eastAsia="Times New Roman" w:hAnsi="Segoe UI" w:cs="Segoe UI"/>
          <w:color w:val="444444"/>
          <w:lang w:val="en-IN" w:eastAsia="en-IN" w:bidi="ar-SA"/>
        </w:rPr>
        <w:t>The separation of XAML and UI logic allows it to clearly separate the roles of designer and developer.</w:t>
      </w:r>
    </w:p>
    <w:p w:rsidR="00CA6E55" w:rsidRPr="009A167B" w:rsidRDefault="00CA6E55" w:rsidP="00CA6E55">
      <w:pPr>
        <w:pStyle w:val="Heading3"/>
        <w:rPr>
          <w:rStyle w:val="mw-headline"/>
          <w:b/>
          <w:bCs/>
        </w:rPr>
      </w:pPr>
      <w:r>
        <w:rPr>
          <w:rStyle w:val="mw-headline"/>
        </w:rPr>
        <w:t xml:space="preserve">Swing </w:t>
      </w:r>
    </w:p>
    <w:p w:rsidR="00CA6E55" w:rsidRDefault="00CA6E55" w:rsidP="00CA6E55">
      <w:r>
        <w:t xml:space="preserve">Swing is the primary Java GUI widget toolkit. It is part of Oracle's Java Foundation Classes (JFC) — an API for providing a graphical user interface (GUI) for Java </w:t>
      </w:r>
      <w:r w:rsidR="005828CA">
        <w:t>programs. Swing</w:t>
      </w:r>
      <w:r>
        <w:t xml:space="preserve"> was developed to provide a more sophisticated set of GUI components than the earlier Abstract Window Toolkit (AWT). Swing provides a native look and feel that emulates the look and feel of several platforms, and also supports a pluggable look and feel 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w:t>
      </w:r>
    </w:p>
    <w:p w:rsidR="00CA6E55" w:rsidRDefault="00CA6E55" w:rsidP="00CA6E55">
      <w:r>
        <w:t>Unlike AWT components, Swing components are not implemented by platform-specific code. Instead they are written entirely in Java and therefore are platform-independent. The term "lightweight" is used to describe such an element.</w:t>
      </w:r>
    </w:p>
    <w:p w:rsidR="00CA6E55" w:rsidRPr="00186AE5" w:rsidRDefault="00CA6E55" w:rsidP="00CA6E55">
      <w:r w:rsidRPr="00006A7D">
        <w:rPr>
          <w:noProof/>
          <w:lang w:bidi="ar-SA"/>
        </w:rPr>
        <w:drawing>
          <wp:anchor distT="0" distB="0" distL="114300" distR="114300" simplePos="0" relativeHeight="251669504" behindDoc="1" locked="0" layoutInCell="1" allowOverlap="1">
            <wp:simplePos x="0" y="0"/>
            <wp:positionH relativeFrom="column">
              <wp:posOffset>22285</wp:posOffset>
            </wp:positionH>
            <wp:positionV relativeFrom="paragraph">
              <wp:posOffset>-685165</wp:posOffset>
            </wp:positionV>
            <wp:extent cx="3519422" cy="1949570"/>
            <wp:effectExtent l="19050" t="0" r="6985" b="0"/>
            <wp:wrapTight wrapText="bothSides">
              <wp:wrapPolygon edited="0">
                <wp:start x="-117" y="0"/>
                <wp:lineTo x="-117" y="21326"/>
                <wp:lineTo x="21643" y="21326"/>
                <wp:lineTo x="21643" y="0"/>
                <wp:lineTo x="-117" y="0"/>
              </wp:wrapPolygon>
            </wp:wrapTight>
            <wp:docPr id="224" name="Picture 4" descr="http://netbeans.org/images_www/v7/1/screenshots/gui-bui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etbeans.org/images_www/v7/1/screenshots/gui-builder.png"/>
                    <pic:cNvPicPr>
                      <a:picLocks noChangeAspect="1" noChangeArrowheads="1"/>
                    </pic:cNvPicPr>
                  </pic:nvPicPr>
                  <pic:blipFill>
                    <a:blip r:embed="rId174" cstate="print"/>
                    <a:srcRect/>
                    <a:stretch>
                      <a:fillRect/>
                    </a:stretch>
                  </pic:blipFill>
                  <pic:spPr bwMode="auto">
                    <a:xfrm>
                      <a:off x="0" y="0"/>
                      <a:ext cx="3517265" cy="1948815"/>
                    </a:xfrm>
                    <a:prstGeom prst="rect">
                      <a:avLst/>
                    </a:prstGeom>
                    <a:noFill/>
                    <a:ln w="9525">
                      <a:noFill/>
                      <a:miter lim="800000"/>
                      <a:headEnd/>
                      <a:tailEnd/>
                    </a:ln>
                  </pic:spPr>
                </pic:pic>
              </a:graphicData>
            </a:graphic>
          </wp:anchor>
        </w:drawing>
      </w:r>
      <w:r w:rsidRPr="00186AE5">
        <w:t xml:space="preserve">The Java Swing provides the multiple platform independent APIs interfaces for interacting between the users and GUIs components. All Java Swing classes imports form the import javax.swing.*; package.  Java provides </w:t>
      </w:r>
      <w:proofErr w:type="gramStart"/>
      <w:r w:rsidRPr="00186AE5">
        <w:t>an interactive features</w:t>
      </w:r>
      <w:proofErr w:type="gramEnd"/>
      <w:r w:rsidRPr="00186AE5">
        <w:t xml:space="preserve"> for design the </w:t>
      </w:r>
      <w:r w:rsidRPr="00186AE5">
        <w:rPr>
          <w:b/>
          <w:bCs/>
        </w:rPr>
        <w:t>GUI</w:t>
      </w:r>
      <w:r w:rsidRPr="00186AE5">
        <w:t>s toolkit or components like: labels, buttons, text boxes, checkboxes, combo boxes, panels and sliders etc. All AWT flexible components can be handled by the Java Swing. The Java Swing supports the plugging between the look and feel features. The look and feel that means the dramatically changing in the component like JFrame, JWindow, JDialog etc. for viewing it into the several types of window.</w:t>
      </w:r>
    </w:p>
    <w:p w:rsidR="00CA6E55" w:rsidRPr="00186AE5" w:rsidRDefault="00CA6E55" w:rsidP="00CA6E55">
      <w:r w:rsidRPr="00186AE5">
        <w:t>Here the following APIs interfaces and classes are available:</w:t>
      </w:r>
    </w:p>
    <w:p w:rsidR="00CA6E55" w:rsidRPr="00186AE5" w:rsidRDefault="00CA6E55" w:rsidP="00CA6E55">
      <w:r w:rsidRPr="00186AE5">
        <w:t>The following interfaces and it's descriptions to be used by the Java swing.</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98"/>
        <w:gridCol w:w="6592"/>
      </w:tblGrid>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shd w:val="clear" w:color="auto" w:fill="C0C0C0"/>
            <w:hideMark/>
          </w:tcPr>
          <w:p w:rsidR="00CA6E55" w:rsidRPr="00186AE5" w:rsidRDefault="00CA6E55" w:rsidP="005F0D55">
            <w:pPr>
              <w:pStyle w:val="NoSpacing"/>
            </w:pPr>
            <w:r w:rsidRPr="00186AE5">
              <w:t>Interfaces</w:t>
            </w:r>
          </w:p>
        </w:tc>
        <w:tc>
          <w:tcPr>
            <w:tcW w:w="3600" w:type="pct"/>
            <w:tcBorders>
              <w:top w:val="outset" w:sz="6" w:space="0" w:color="auto"/>
              <w:left w:val="outset" w:sz="6" w:space="0" w:color="auto"/>
              <w:bottom w:val="outset" w:sz="6" w:space="0" w:color="auto"/>
              <w:right w:val="outset" w:sz="6" w:space="0" w:color="auto"/>
            </w:tcBorders>
            <w:shd w:val="clear" w:color="auto" w:fill="C0C0C0"/>
            <w:vAlign w:val="center"/>
            <w:hideMark/>
          </w:tcPr>
          <w:p w:rsidR="00CA6E55" w:rsidRPr="00186AE5" w:rsidRDefault="00CA6E55" w:rsidP="005F0D55">
            <w:pPr>
              <w:pStyle w:val="NoSpacing"/>
            </w:pPr>
            <w:r w:rsidRPr="00186AE5">
              <w:t>Descriptions</w:t>
            </w:r>
          </w:p>
        </w:tc>
      </w:tr>
      <w:tr w:rsidR="00CA6E55" w:rsidRPr="00186AE5" w:rsidTr="005F0D55">
        <w:trPr>
          <w:trHeight w:val="570"/>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Action</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performed the action with the ActionListenerwhere the multiple controls are used for same purposes.</w:t>
            </w:r>
          </w:p>
        </w:tc>
      </w:tr>
      <w:tr w:rsidR="00CA6E55" w:rsidRPr="00186AE5" w:rsidTr="005F0D55">
        <w:trPr>
          <w:trHeight w:val="270"/>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BoundedRangeModel</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defines the data model of components like: sliders and progressBars.</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ButtonModel</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defines the state model for the buttons like: radio buttons, check boxes etc.</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lastRenderedPageBreak/>
              <w:t>CellEditor</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used by the developer for creating the new editor and it has the new components implement interfaces. TheCellEditor implements the wrapper based approach.</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ComboBoxEditor</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In this interface, the editor component used to JComboBoxcomponents.</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ComboBoxModel</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represents the data model in a list model with the selected items.</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DesktopManager</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has JDesktopPane object. The JInternalFrameimplements in the JDesktopPane with the help of DesktopManager.</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Icon</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used to graphical representation of the components. It has fixed size picture.</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JComboBox.KeySelectionManager</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has KeySelectionManager and used for the combo box data model.</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ListCellRenderer</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used for paint the cell in the list with the help of "rubber stamps</w:t>
            </w:r>
            <w:proofErr w:type="gramStart"/>
            <w:r w:rsidRPr="00186AE5">
              <w:t>" .</w:t>
            </w:r>
            <w:proofErr w:type="gramEnd"/>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ListModel</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used for JList components method. It gets the value of each cell of list.</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ListSelectionModel</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indicates the components, which are stable or not. </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MenuElement</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used where the any components are implements in the menu.</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MutableComboBoxModel</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extends from the ComboBoxModel. It is a mutable version of ComboBoxModel.</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Renderer</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defines the requirements of an object for displaying the values.</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RootPaneContainer</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uses the RootPane properties and it has the components like: JFrame, JInternalFrame and JWindow etc. </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Scrollable</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provides the scrolling to show the large amount of data with the help of JScrollPane.</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ScrollPaneConstants</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used for JScrollPane components.</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SingleSelectionModel</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used to select the one index in a model.</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SwingConstants</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You can set the components on the screen to own requirements.</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UIDefaults.ActiveValue</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constructs the DefaultListCellRenderer.</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UIDefaults.LazyValue</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enables one to store an entry in the default table. The entered value is not constructed until first time is a real value is created through it using </w:t>
            </w:r>
            <w:proofErr w:type="gramStart"/>
            <w:r w:rsidRPr="00186AE5">
              <w:t>LazyValue.createValue(</w:t>
            </w:r>
            <w:proofErr w:type="gramEnd"/>
            <w:r w:rsidRPr="00186AE5">
              <w:t>) method.</w:t>
            </w:r>
          </w:p>
        </w:tc>
      </w:tr>
      <w:tr w:rsidR="00CA6E55" w:rsidRPr="00186AE5" w:rsidTr="005F0D55">
        <w:trPr>
          <w:trHeight w:val="285"/>
          <w:tblCellSpacing w:w="0" w:type="dxa"/>
        </w:trPr>
        <w:tc>
          <w:tcPr>
            <w:tcW w:w="14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WindowConstants</w:t>
            </w:r>
          </w:p>
        </w:tc>
        <w:tc>
          <w:tcPr>
            <w:tcW w:w="36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interface has two methods setDefaultCloseOperation and getDefaultCloseOperation and provides the window close opration.</w:t>
            </w:r>
          </w:p>
        </w:tc>
      </w:tr>
    </w:tbl>
    <w:p w:rsidR="00CA6E55" w:rsidRPr="00186AE5" w:rsidRDefault="00CA6E55" w:rsidP="00CA6E55">
      <w:r w:rsidRPr="00186AE5">
        <w:t>The following classes and it's descriptions to</w:t>
      </w:r>
      <w:proofErr w:type="gramStart"/>
      <w:r w:rsidRPr="00186AE5">
        <w:t>  be</w:t>
      </w:r>
      <w:proofErr w:type="gramEnd"/>
      <w:r w:rsidRPr="00186AE5">
        <w:t xml:space="preserve"> used by the Java swing.</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4"/>
        <w:gridCol w:w="6456"/>
      </w:tblGrid>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C0C0C0"/>
            <w:hideMark/>
          </w:tcPr>
          <w:p w:rsidR="00CA6E55" w:rsidRPr="00186AE5" w:rsidRDefault="00CA6E55" w:rsidP="005F0D55">
            <w:pPr>
              <w:pStyle w:val="NoSpacing"/>
            </w:pPr>
            <w:r w:rsidRPr="00186AE5">
              <w:t>Classes</w:t>
            </w:r>
          </w:p>
        </w:tc>
        <w:tc>
          <w:tcPr>
            <w:tcW w:w="3700" w:type="pct"/>
            <w:tcBorders>
              <w:top w:val="outset" w:sz="6" w:space="0" w:color="auto"/>
              <w:left w:val="outset" w:sz="6" w:space="0" w:color="auto"/>
              <w:bottom w:val="outset" w:sz="6" w:space="0" w:color="auto"/>
              <w:right w:val="outset" w:sz="6" w:space="0" w:color="auto"/>
            </w:tcBorders>
            <w:shd w:val="clear" w:color="auto" w:fill="C0C0C0"/>
            <w:vAlign w:val="center"/>
            <w:hideMark/>
          </w:tcPr>
          <w:p w:rsidR="00CA6E55" w:rsidRPr="00186AE5" w:rsidRDefault="00CA6E55" w:rsidP="005F0D55">
            <w:pPr>
              <w:pStyle w:val="NoSpacing"/>
            </w:pPr>
            <w:r w:rsidRPr="00186AE5">
              <w:t>Descriptions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AbstractAction</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handles the any types of action and provides JFC Action interface.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AbstractButton</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defines the nature of buttons and menu items.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AbstractCellEditor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a list and contents of the data model.</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AbstractListModel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defines the data model which provides the list with its contents.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ActionMap</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works with InputMap and performs any action when the key is pressed.</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BorderFactory</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extends from Object and creates the Border instance in the factory.</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Box</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fixed spaces between two components and uses the BoxLayout object of the layout manager.</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Box.Filler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participates in the Layout and uses the lightweight components.</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lastRenderedPageBreak/>
              <w:t>BoxLayout</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uses the arranging the multiple components either horizontally or vertically. The Box container uses this class.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ButtonGroup</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to create the multiple buttons in aButtonGroup object.</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CellRandererPane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to insert the components like: JList, JTable and JTree.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ComponentInputMap</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has ComponentInputMap constructor and creates the components with the help of InpuMap.</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DebugGraphics</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from the Graphics and used to debug the graphics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DefaultBoundedRangeModel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provides the implementation of default BoundedRangeModel.</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DefaultButtonModel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implements the generic ButtonModel.</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DefaultCellEditor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implements the TableCellEditor and TreeCellEditor for the table and tree cells.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DefaultComboBoxModel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default model for combo boxes.</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DefaultDesktopManager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implements the DesktopManager. The DesktopManager has the JInternalFrame for creating the internal fame in a frame.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DefaultFocusManager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implementing the FocusManager.</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DefaultListCellRanderer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implements the default ListCellRanderer. </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DefaultListCellRanderer.UIResource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extends the DefaultListCellRanderer and implementing in the UIResource.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DefaultListModel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AbstractListModel and implementing thejava.util.Vector.</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DefaultListSelectionModel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for select the list in a data model.</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DefaultSingleSelectionModel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provides the default SingleSelectionModel.</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FocusManager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handles all focus like: gainedFocus and lostFocus.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GrayFilter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RGBImageFilter and used for disabling the image through the button.</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ImageIcon</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implements the Icon and paints the icons from the images.</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InputMap</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This class uses the ActionMap to </w:t>
            </w:r>
            <w:proofErr w:type="gramStart"/>
            <w:r w:rsidRPr="00186AE5">
              <w:t>performed</w:t>
            </w:r>
            <w:proofErr w:type="gramEnd"/>
            <w:r w:rsidRPr="00186AE5">
              <w:t xml:space="preserve"> the action when you press any key of keyboard. It bounds data between the input event and an object.</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InputVerifier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This class helps you when you </w:t>
            </w:r>
            <w:proofErr w:type="gramStart"/>
            <w:r w:rsidRPr="00186AE5">
              <w:t>works</w:t>
            </w:r>
            <w:proofErr w:type="gramEnd"/>
            <w:r w:rsidRPr="00186AE5">
              <w:t xml:space="preserve"> with the text fields through the focus.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JApplet</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extends the Applet and implements the Accessibleand RootPaneContainer. </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JButton</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extends the AbstractButton and you can create the new button.</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JCheckBox</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extends the JToggleButton and implements the check box in which buttons are selected or deselected.</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JCheckBoxMenuItem</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JMenuItem and determines the items which is selected or deselected.</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JColorChooser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JComponent and implementing the Accessable. Here, you choose and manipulate the colors.</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JComboBox</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This class extends the JComboBox. It provides the drop-down list where </w:t>
            </w:r>
            <w:proofErr w:type="gramStart"/>
            <w:r w:rsidRPr="00186AE5">
              <w:t>user select</w:t>
            </w:r>
            <w:proofErr w:type="gramEnd"/>
            <w:r w:rsidRPr="00186AE5">
              <w:t xml:space="preserve"> only one item or value at a time. But combo box is a combination of multiple text or buttons etc.</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JComponent</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In java swing, All components are used the JComponent except the top-level containers like: JFrame, JDialog etc.</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JDesktopPane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extends the JLayeredPane and when you create the object of JInternalFrame to be maintained in the JDesktopPane. The JDesktopPane has DesktopManager.</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lastRenderedPageBreak/>
              <w:t>JDialog</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Dialog. This class used to create the dialog window and when you want to create the custom dialog window with the help of JOptionPane method.</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JEditorPane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extends the JTextComponent. It edits the component by the EditorKit.</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JFileChooser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provides the facility to choosing the file.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JFrame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Frame and supports the swing components architecture.</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JInternalFrame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This class extends from the JComponent and provides the facility to dragging, closing, </w:t>
            </w:r>
            <w:proofErr w:type="gramStart"/>
            <w:r w:rsidRPr="00186AE5">
              <w:t>resizing</w:t>
            </w:r>
            <w:proofErr w:type="gramEnd"/>
            <w:r w:rsidRPr="00186AE5">
              <w:t xml:space="preserve"> and menu bar of the internal frame. The JInternalFrame added into the JDesktopPane.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JInternalFrame.JDesktopIcon</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It displays the desktop icon and </w:t>
            </w:r>
            <w:proofErr w:type="gramStart"/>
            <w:r w:rsidRPr="00186AE5">
              <w:t>create</w:t>
            </w:r>
            <w:proofErr w:type="gramEnd"/>
            <w:r w:rsidRPr="00186AE5">
              <w:t xml:space="preserve"> the instance of JInternalFrame and iconify.</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JLabel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to show the small text and image.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JLayeredPane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has JFC/Swing container that can be used to overlap the components to each other.</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JList</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to create a list where you select the one or more than objects.</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JMenu</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to create a new menu where you add the JMenuItems. When you select the item then shows the popup menu items in the JMenuBar.</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JMenuBar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used to create a new menu bar where the JMenu objects are added.</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JMenuItem</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to create new menu items in the mebus. </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JOptionPane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used to create some different types of dialog box like: message dialog box, error dialog box etc.</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JPanel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JComponent and used to create a new panel.</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JPassworkField</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single line text editing. Here, don't available the original characters but view type indication characters are available.</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JPopupMenu</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to create a popup menu. It provides small window where the various types of choices are available.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JPopupMenu.Separator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Here the popup menu and the separator are available.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JProgressBar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shows the integer types values in percent within a bounded range to determine the working process.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JRadioButton</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implements the radio button and shows the state of an item selected or deselected.</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JRadioButtonMenuItem</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JMenuItem and implements the radio button menu item</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JRootPane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This class provides the component behind the scenes by JFrame, JWindow, </w:t>
            </w:r>
            <w:proofErr w:type="gramStart"/>
            <w:r w:rsidRPr="00186AE5">
              <w:t>JDialog</w:t>
            </w:r>
            <w:proofErr w:type="gramEnd"/>
            <w:r w:rsidRPr="00186AE5">
              <w:t xml:space="preserve"> etc. for providing the task-orientation and functionality.</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JScrollBar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to create a scroll bar. It provides the view content area where you show the content to scroll this. </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JScrollPane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scrollable view components.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JSeparator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proofErr w:type="gramStart"/>
            <w:r w:rsidRPr="00186AE5">
              <w:t>This class use</w:t>
            </w:r>
            <w:proofErr w:type="gramEnd"/>
            <w:r w:rsidRPr="00186AE5">
              <w:t xml:space="preserve"> the separator among the components.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JSlider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provides a control to represent a numeric value by dragging the slider.</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JSplitPane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used to divides the two components graphically like: top and button, left and right.</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JTabbedPane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provides the tab component through which you can switch from one component to another component regarding to the specific tab button by clicking on that. </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lastRenderedPageBreak/>
              <w:t>JTable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user interface component and represents the two dimensional data.</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JTextArea</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multi line plain text area.</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JTextField</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facility to editing the text in a single line.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JTextPane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provides the component like JTexArea for multiple lines text with more capabalities.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JToggleButton</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It implements two state </w:t>
            </w:r>
            <w:proofErr w:type="gramStart"/>
            <w:r w:rsidRPr="00186AE5">
              <w:t>button</w:t>
            </w:r>
            <w:proofErr w:type="gramEnd"/>
            <w:r w:rsidRPr="00186AE5">
              <w:t xml:space="preserve"> that means selected or deselected.</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JToggleButton.ToggleButtonModel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DefaultButtonModel and provides theToggleButton model.</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JToolBar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set of command buttons icons that performs the different actions or controls.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JToolBar.Separator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tool bar separator.</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JToolTip</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It shows the tool tips related to </w:t>
            </w:r>
            <w:proofErr w:type="gramStart"/>
            <w:r w:rsidRPr="00186AE5">
              <w:t>it's</w:t>
            </w:r>
            <w:proofErr w:type="gramEnd"/>
            <w:r w:rsidRPr="00186AE5">
              <w:t xml:space="preserve"> components.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JTree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shows the data in a hierarchical way.</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JTree.DynamicUtilTreeNode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proofErr w:type="gramStart"/>
            <w:r w:rsidRPr="00186AE5">
              <w:t>This extends the DefaultMutableTreeNode and create</w:t>
            </w:r>
            <w:proofErr w:type="gramEnd"/>
            <w:r w:rsidRPr="00186AE5">
              <w:t xml:space="preserve"> children nodes.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JTree.EmptySelectionModel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It does not </w:t>
            </w:r>
            <w:proofErr w:type="gramStart"/>
            <w:r w:rsidRPr="00186AE5">
              <w:t>allows</w:t>
            </w:r>
            <w:proofErr w:type="gramEnd"/>
            <w:r w:rsidRPr="00186AE5">
              <w:t xml:space="preserve"> the any selection.</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JViewPort</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gives you about the underlying information.</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JWindow</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window and shows the any location or area on the desktop. It couldn't any title bar and window management buttons.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KeyStroke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controls the key events on the keyboard for the equivalent device.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LayoutFocusTraversalPolicy</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conducts the sorting objects according to their size, type, position or orientation.</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LookAndFeel</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provides the dramatically changes in the component like frame related to the graphics for the application. Through this the application can be done very efficient and easier.</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MenuSelectionManager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has menu selection hierarchy. </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OverlayLayout</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The layout </w:t>
            </w:r>
            <w:proofErr w:type="gramStart"/>
            <w:r w:rsidRPr="00186AE5">
              <w:t>manager arrange</w:t>
            </w:r>
            <w:proofErr w:type="gramEnd"/>
            <w:r w:rsidRPr="00186AE5">
              <w:t xml:space="preserve"> the components.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ProgressMonitor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is used to monitoring the progress of any operation to be done.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ProgressMonitorInputStream</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creates a progress monitor to monitor the progress of reading input from the input stream. It cleanups all the rights when the stream is closed.</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RepaintManager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proofErr w:type="gramStart"/>
            <w:r w:rsidRPr="00186AE5">
              <w:t>This class manage</w:t>
            </w:r>
            <w:proofErr w:type="gramEnd"/>
            <w:r w:rsidRPr="00186AE5">
              <w:t xml:space="preserve"> and override the repaint requests.</w:t>
            </w:r>
          </w:p>
        </w:tc>
      </w:tr>
      <w:tr w:rsidR="00CA6E55" w:rsidRPr="00186AE5" w:rsidTr="005F0D55">
        <w:trPr>
          <w:trHeight w:val="570"/>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ScrollPaneLayout</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implements the LayoutManager and manage the components like: scroll bar, row header, column header etc.</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ScrollPaneLayout.UIResource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ScrollPaneLayout and implements theUIResource.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SizeRequirements</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calculates the size and positions of components.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SizeSequence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It represents the order list of size and </w:t>
            </w:r>
            <w:proofErr w:type="gramStart"/>
            <w:r w:rsidRPr="00186AE5">
              <w:t>it's</w:t>
            </w:r>
            <w:proofErr w:type="gramEnd"/>
            <w:r w:rsidRPr="00186AE5">
              <w:t xml:space="preserve"> positions.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SwingUtilities</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has utilities methods for swing.</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Timer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Actions perform the predefined rate.</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ToolTipManager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manages the all tool tips.</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UIDefaults</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extends the Hashtable and you set/get the value with the help of UIManager.</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UIDefaults.LazyInputMap</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This class creates a Input Map through it's </w:t>
            </w:r>
            <w:proofErr w:type="gramStart"/>
            <w:r w:rsidRPr="00186AE5">
              <w:t>createValue(</w:t>
            </w:r>
            <w:proofErr w:type="gramEnd"/>
            <w:r w:rsidRPr="00186AE5">
              <w:t>) method. The array of key after binding is passed to the constructor of this. Example of binding of key is array of pressing key information (e.g. ctrl + c or alt + f).</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UIDefaults.ProxyLazyValue</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 xml:space="preserve">This class is used to create a lazy value which is used to delay loading of the </w:t>
            </w:r>
            <w:r w:rsidRPr="00186AE5">
              <w:lastRenderedPageBreak/>
              <w:t>class to create instance for that.</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lastRenderedPageBreak/>
              <w:t>UIManager</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class has track of the current look and feel details.</w:t>
            </w:r>
          </w:p>
        </w:tc>
      </w:tr>
      <w:tr w:rsidR="00CA6E55" w:rsidRPr="00186AE5" w:rsidTr="005F0D55">
        <w:trPr>
          <w:trHeight w:val="25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UIManager.LookAndFeelInfo</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is the nested class of UIManager class i.e. used for getting information about all the look and feels installed with the software development kit.</w:t>
            </w:r>
          </w:p>
        </w:tc>
      </w:tr>
      <w:tr w:rsidR="00CA6E55" w:rsidRPr="00186AE5" w:rsidTr="005F0D55">
        <w:trPr>
          <w:trHeight w:val="285"/>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CA6E55" w:rsidRPr="00186AE5" w:rsidRDefault="00CA6E55" w:rsidP="005F0D55">
            <w:pPr>
              <w:pStyle w:val="NoSpacing"/>
            </w:pPr>
            <w:r w:rsidRPr="00186AE5">
              <w:t>ViewportLayout</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It implements the LayoutManager and defines the policy for the layout.</w:t>
            </w:r>
          </w:p>
        </w:tc>
      </w:tr>
    </w:tbl>
    <w:p w:rsidR="00CA6E55" w:rsidRPr="00186AE5" w:rsidRDefault="00CA6E55" w:rsidP="00CA6E55">
      <w:pPr>
        <w:rPr>
          <w:ins w:id="94" w:author="Unknown"/>
          <w:u w:val="single"/>
        </w:rPr>
      </w:pPr>
      <w:ins w:id="95" w:author="Unknown">
        <w:r w:rsidRPr="00186AE5">
          <w:rPr>
            <w:u w:val="single"/>
          </w:rPr>
          <w:t xml:space="preserve">The following Exceptions and </w:t>
        </w:r>
        <w:proofErr w:type="gramStart"/>
        <w:r w:rsidRPr="00186AE5">
          <w:rPr>
            <w:u w:val="single"/>
          </w:rPr>
          <w:t>it's</w:t>
        </w:r>
        <w:proofErr w:type="gramEnd"/>
        <w:r w:rsidRPr="00186AE5">
          <w:rPr>
            <w:u w:val="single"/>
          </w:rPr>
          <w:t xml:space="preserve"> description to be used by the Java swing.</w:t>
        </w:r>
      </w:ins>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50"/>
        <w:gridCol w:w="6440"/>
      </w:tblGrid>
      <w:tr w:rsidR="00CA6E55" w:rsidRPr="00186AE5" w:rsidTr="005F0D5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C0C0C0"/>
            <w:vAlign w:val="center"/>
            <w:hideMark/>
          </w:tcPr>
          <w:p w:rsidR="00CA6E55" w:rsidRPr="00186AE5" w:rsidRDefault="00CA6E55" w:rsidP="005F0D55">
            <w:pPr>
              <w:pStyle w:val="NoSpacing"/>
            </w:pPr>
            <w:r w:rsidRPr="00186AE5">
              <w:t>Exception</w:t>
            </w:r>
          </w:p>
        </w:tc>
        <w:tc>
          <w:tcPr>
            <w:tcW w:w="3700" w:type="pct"/>
            <w:tcBorders>
              <w:top w:val="outset" w:sz="6" w:space="0" w:color="auto"/>
              <w:left w:val="outset" w:sz="6" w:space="0" w:color="auto"/>
              <w:bottom w:val="outset" w:sz="6" w:space="0" w:color="auto"/>
              <w:right w:val="outset" w:sz="6" w:space="0" w:color="auto"/>
            </w:tcBorders>
            <w:shd w:val="clear" w:color="auto" w:fill="C0C0C0"/>
            <w:vAlign w:val="center"/>
            <w:hideMark/>
          </w:tcPr>
          <w:p w:rsidR="00CA6E55" w:rsidRPr="00186AE5" w:rsidRDefault="00CA6E55" w:rsidP="005F0D55">
            <w:pPr>
              <w:pStyle w:val="NoSpacing"/>
            </w:pPr>
            <w:r w:rsidRPr="00186AE5">
              <w:t>Descriptions</w:t>
            </w:r>
          </w:p>
        </w:tc>
      </w:tr>
      <w:tr w:rsidR="00CA6E55" w:rsidRPr="00186AE5" w:rsidTr="005F0D55">
        <w:trPr>
          <w:tblCellSpacing w:w="0" w:type="dxa"/>
        </w:trPr>
        <w:tc>
          <w:tcPr>
            <w:tcW w:w="13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UnsupportedLookAndFeelException</w:t>
            </w:r>
          </w:p>
        </w:tc>
        <w:tc>
          <w:tcPr>
            <w:tcW w:w="3700" w:type="pct"/>
            <w:tcBorders>
              <w:top w:val="outset" w:sz="6" w:space="0" w:color="auto"/>
              <w:left w:val="outset" w:sz="6" w:space="0" w:color="auto"/>
              <w:bottom w:val="outset" w:sz="6" w:space="0" w:color="auto"/>
              <w:right w:val="outset" w:sz="6" w:space="0" w:color="auto"/>
            </w:tcBorders>
            <w:vAlign w:val="center"/>
            <w:hideMark/>
          </w:tcPr>
          <w:p w:rsidR="00CA6E55" w:rsidRPr="00186AE5" w:rsidRDefault="00CA6E55" w:rsidP="005F0D55">
            <w:pPr>
              <w:pStyle w:val="NoSpacing"/>
            </w:pPr>
            <w:r w:rsidRPr="00186AE5">
              <w:t>This exception occurred when the look and feel classes are not supported to user's system.</w:t>
            </w:r>
          </w:p>
        </w:tc>
      </w:tr>
    </w:tbl>
    <w:p w:rsidR="002D69DA" w:rsidRDefault="002D69DA" w:rsidP="002D69DA">
      <w:pPr>
        <w:pStyle w:val="NormalWeb"/>
        <w:spacing w:before="0" w:beforeAutospacing="0" w:after="150" w:afterAutospacing="0" w:line="270" w:lineRule="atLeast"/>
        <w:rPr>
          <w:rFonts w:ascii="Segoe UI" w:hAnsi="Segoe UI" w:cs="Segoe UI"/>
          <w:color w:val="444444"/>
          <w:sz w:val="20"/>
          <w:szCs w:val="20"/>
        </w:rPr>
      </w:pPr>
    </w:p>
    <w:p w:rsidR="002D69DA" w:rsidRPr="00884527" w:rsidRDefault="002D69DA" w:rsidP="001E3D45">
      <w:pPr>
        <w:pStyle w:val="ListParagraph"/>
        <w:spacing w:line="480" w:lineRule="auto"/>
        <w:ind w:firstLine="360"/>
        <w:rPr>
          <w:rFonts w:ascii="Arial" w:eastAsia="Times New Roman" w:hAnsi="Arial" w:cs="Arial"/>
          <w:i/>
          <w:color w:val="222222"/>
          <w:lang w:eastAsia="en-IN"/>
        </w:rPr>
      </w:pPr>
    </w:p>
    <w:p w:rsidR="001E3D45" w:rsidRDefault="001E3D45" w:rsidP="00995604">
      <w:pPr>
        <w:pStyle w:val="Heading2"/>
        <w:rPr>
          <w:rFonts w:eastAsia="Arial"/>
        </w:rPr>
      </w:pPr>
      <w:bookmarkStart w:id="96" w:name="_Toc289275460"/>
      <w:bookmarkStart w:id="97" w:name="_Toc330365078"/>
      <w:r>
        <w:rPr>
          <w:rFonts w:eastAsia="Arial"/>
        </w:rPr>
        <w:t>Programming Framework</w:t>
      </w:r>
      <w:bookmarkEnd w:id="96"/>
      <w:bookmarkEnd w:id="97"/>
    </w:p>
    <w:p w:rsidR="008724AA" w:rsidRDefault="008724AA" w:rsidP="008724AA">
      <w:pPr>
        <w:pStyle w:val="Heading3"/>
        <w:rPr>
          <w:rFonts w:eastAsia="Arial"/>
        </w:rPr>
      </w:pPr>
      <w:r w:rsidRPr="008F4684">
        <w:rPr>
          <w:rFonts w:eastAsia="Arial"/>
        </w:rPr>
        <w:t>.NET 4</w:t>
      </w:r>
      <w:r w:rsidR="009C3A9E">
        <w:rPr>
          <w:rFonts w:eastAsia="Arial"/>
        </w:rPr>
        <w:t>.5</w:t>
      </w:r>
    </w:p>
    <w:p w:rsidR="004B72CD" w:rsidRPr="004B72CD" w:rsidRDefault="000B00DA" w:rsidP="004B72CD">
      <w:r>
        <w:rPr>
          <w:noProof/>
          <w:lang w:bidi="ar-SA"/>
        </w:rPr>
        <w:drawing>
          <wp:anchor distT="0" distB="0" distL="114300" distR="114300" simplePos="0" relativeHeight="251665408" behindDoc="1" locked="0" layoutInCell="1" allowOverlap="1">
            <wp:simplePos x="0" y="0"/>
            <wp:positionH relativeFrom="column">
              <wp:posOffset>19050</wp:posOffset>
            </wp:positionH>
            <wp:positionV relativeFrom="paragraph">
              <wp:posOffset>122555</wp:posOffset>
            </wp:positionV>
            <wp:extent cx="1304925" cy="1304925"/>
            <wp:effectExtent l="19050" t="0" r="9525" b="0"/>
            <wp:wrapTight wrapText="bothSides">
              <wp:wrapPolygon edited="0">
                <wp:start x="-315" y="0"/>
                <wp:lineTo x="-315" y="21442"/>
                <wp:lineTo x="21758" y="21442"/>
                <wp:lineTo x="21758" y="0"/>
                <wp:lineTo x="-315" y="0"/>
              </wp:wrapPolygon>
            </wp:wrapTight>
            <wp:docPr id="17" name="Picture 16" desc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jpg"/>
                    <pic:cNvPicPr/>
                  </pic:nvPicPr>
                  <pic:blipFill>
                    <a:blip r:embed="rId175" cstate="print"/>
                    <a:stretch>
                      <a:fillRect/>
                    </a:stretch>
                  </pic:blipFill>
                  <pic:spPr>
                    <a:xfrm>
                      <a:off x="0" y="0"/>
                      <a:ext cx="1304925" cy="1304925"/>
                    </a:xfrm>
                    <a:prstGeom prst="rect">
                      <a:avLst/>
                    </a:prstGeom>
                  </pic:spPr>
                </pic:pic>
              </a:graphicData>
            </a:graphic>
          </wp:anchor>
        </w:drawing>
      </w:r>
    </w:p>
    <w:p w:rsidR="009C3A9E" w:rsidRDefault="009C3A9E" w:rsidP="009C3A9E">
      <w:pPr>
        <w:pStyle w:val="NormalWeb"/>
        <w:spacing w:before="0" w:beforeAutospacing="0" w:after="0" w:afterAutospacing="0" w:line="270" w:lineRule="atLeast"/>
        <w:rPr>
          <w:rStyle w:val="apple-converted-space"/>
          <w:rFonts w:ascii="Segoe UI" w:hAnsi="Segoe UI" w:cs="Segoe UI"/>
          <w:color w:val="2A2A2A"/>
          <w:sz w:val="18"/>
          <w:szCs w:val="18"/>
        </w:rPr>
      </w:pPr>
    </w:p>
    <w:p w:rsidR="009C3A9E" w:rsidRDefault="009C3A9E" w:rsidP="009C3A9E">
      <w:pPr>
        <w:pStyle w:val="NormalWeb"/>
        <w:spacing w:before="0" w:beforeAutospacing="0" w:after="0" w:afterAutospacing="0" w:line="270" w:lineRule="atLeast"/>
        <w:rPr>
          <w:rFonts w:ascii="Segoe UI" w:hAnsi="Segoe UI" w:cs="Segoe UI"/>
          <w:sz w:val="18"/>
          <w:szCs w:val="18"/>
        </w:rPr>
      </w:pPr>
      <w:r w:rsidRPr="009C3A9E">
        <w:rPr>
          <w:rFonts w:ascii="Segoe UI" w:hAnsi="Segoe UI" w:cs="Segoe UI"/>
          <w:color w:val="2A2A2A"/>
          <w:sz w:val="18"/>
          <w:szCs w:val="18"/>
        </w:rPr>
        <w:t>The .</w:t>
      </w:r>
      <w:r w:rsidRPr="009C3A9E">
        <w:rPr>
          <w:rFonts w:ascii="Segoe UI" w:hAnsi="Segoe UI" w:cs="Segoe UI"/>
          <w:sz w:val="18"/>
          <w:szCs w:val="18"/>
        </w:rPr>
        <w:t>NET Framework is a development platform for building apps for Windows, Windows Phone, Windows Server, and Windows Azure. It consists of the common language runtime (CLR) and the .NET Framework class library, which includes classes, interfaces, and value types that support an extensive range of technologies. The .NET Framework provides a managed execution environment, simplified development and deployment, and integration with a variety of programming languages, including Visual Basic and Visual C#.</w:t>
      </w:r>
    </w:p>
    <w:p w:rsidR="009C3A9E" w:rsidRDefault="009C3A9E" w:rsidP="009C3A9E">
      <w:pPr>
        <w:pStyle w:val="NormalWeb"/>
        <w:spacing w:before="0" w:beforeAutospacing="0" w:after="0" w:afterAutospacing="0" w:line="270" w:lineRule="atLeast"/>
        <w:rPr>
          <w:rFonts w:ascii="Segoe UI" w:hAnsi="Segoe UI" w:cs="Segoe UI"/>
          <w:sz w:val="18"/>
          <w:szCs w:val="18"/>
        </w:rPr>
      </w:pPr>
    </w:p>
    <w:p w:rsidR="00D349A5" w:rsidRDefault="00D349A5" w:rsidP="00D349A5">
      <w:pPr>
        <w:pStyle w:val="Heading4"/>
      </w:pPr>
      <w:r>
        <w:t>.net framework class libraries</w:t>
      </w:r>
    </w:p>
    <w:p w:rsidR="00D349A5" w:rsidRDefault="00D349A5" w:rsidP="00D349A5">
      <w:pPr>
        <w:rPr>
          <w:rFonts w:ascii="Segoe UI" w:hAnsi="Segoe UI" w:cs="Segoe UI"/>
          <w:color w:val="2A2A2A"/>
          <w:sz w:val="18"/>
          <w:szCs w:val="18"/>
        </w:rPr>
      </w:pPr>
      <w:r>
        <w:rPr>
          <w:rFonts w:ascii="Segoe UI" w:hAnsi="Segoe UI" w:cs="Segoe UI"/>
          <w:color w:val="2A2A2A"/>
          <w:sz w:val="18"/>
          <w:szCs w:val="18"/>
        </w:rPr>
        <w:t>The .NET Framework class library is a library of classes, interfaces, and value types that provide access to system functionality. It is the foundation on which .NET Framework applications, components, and controls are built. The namespaces and namespace categories in the class library are listed in the following table and documented in detail in this reference. The namespaces and categories are listed by usage, with the most frequently used namespaces appearing first.</w:t>
      </w:r>
    </w:p>
    <w:tbl>
      <w:tblPr>
        <w:tblW w:w="9990" w:type="dxa"/>
        <w:tblBorders>
          <w:top w:val="single" w:sz="6" w:space="0" w:color="BBBBBB"/>
          <w:left w:val="single" w:sz="6" w:space="0" w:color="BBBBBB"/>
          <w:bottom w:val="single" w:sz="6" w:space="0" w:color="BBBBBB"/>
          <w:right w:val="single" w:sz="6" w:space="0" w:color="BBBBBB"/>
        </w:tblBorders>
        <w:tblCellMar>
          <w:left w:w="0" w:type="dxa"/>
          <w:right w:w="0" w:type="dxa"/>
        </w:tblCellMar>
        <w:tblLook w:val="04A0" w:firstRow="1" w:lastRow="0" w:firstColumn="1" w:lastColumn="0" w:noHBand="0" w:noVBand="1"/>
      </w:tblPr>
      <w:tblGrid>
        <w:gridCol w:w="3169"/>
        <w:gridCol w:w="6821"/>
      </w:tblGrid>
      <w:tr w:rsidR="00A56392" w:rsidTr="00A56392">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A56392" w:rsidRDefault="00A56392">
            <w:pPr>
              <w:spacing w:before="150" w:after="150" w:line="240" w:lineRule="atLeast"/>
              <w:ind w:left="150" w:right="150"/>
              <w:rPr>
                <w:rFonts w:ascii="Segoe UI" w:hAnsi="Segoe UI" w:cs="Segoe UI"/>
                <w:b/>
                <w:bCs/>
                <w:color w:val="707070"/>
                <w:sz w:val="18"/>
                <w:szCs w:val="18"/>
              </w:rPr>
            </w:pPr>
            <w:r>
              <w:rPr>
                <w:rFonts w:ascii="Segoe UI" w:hAnsi="Segoe UI" w:cs="Segoe UI"/>
                <w:b/>
                <w:bCs/>
                <w:color w:val="707070"/>
                <w:sz w:val="18"/>
                <w:szCs w:val="18"/>
              </w:rPr>
              <w:t>Namespace</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A56392" w:rsidRDefault="00A56392">
            <w:pPr>
              <w:spacing w:before="150" w:after="150" w:line="240" w:lineRule="atLeast"/>
              <w:ind w:left="150" w:right="150"/>
              <w:rPr>
                <w:rFonts w:ascii="Segoe UI" w:hAnsi="Segoe UI" w:cs="Segoe UI"/>
                <w:b/>
                <w:bCs/>
                <w:color w:val="707070"/>
                <w:sz w:val="18"/>
                <w:szCs w:val="18"/>
              </w:rPr>
            </w:pPr>
            <w:r>
              <w:rPr>
                <w:rFonts w:ascii="Segoe UI" w:hAnsi="Segoe UI" w:cs="Segoe UI"/>
                <w:b/>
                <w:bCs/>
                <w:color w:val="707070"/>
                <w:sz w:val="18"/>
                <w:szCs w:val="18"/>
              </w:rPr>
              <w:t>Description</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76" w:history="1">
              <w:r w:rsidR="00A56392">
                <w:rPr>
                  <w:rStyle w:val="Hyperlink"/>
                  <w:rFonts w:ascii="Segoe UI" w:hAnsi="Segoe UI" w:cs="Segoe UI"/>
                  <w:color w:val="03697A"/>
                  <w:sz w:val="18"/>
                  <w:szCs w:val="18"/>
                </w:rPr>
                <w:t>System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177" w:history="1">
              <w:r>
                <w:rPr>
                  <w:rStyle w:val="Hyperlink"/>
                  <w:rFonts w:ascii="Segoe UI" w:hAnsi="Segoe UI" w:cs="Segoe UI"/>
                  <w:color w:val="03697A"/>
                  <w:sz w:val="18"/>
                  <w:szCs w:val="18"/>
                </w:rPr>
                <w:t>System</w:t>
              </w:r>
            </w:hyperlink>
            <w:r>
              <w:rPr>
                <w:rStyle w:val="apple-converted-space"/>
                <w:rFonts w:ascii="Segoe UI" w:hAnsi="Segoe UI" w:cs="Segoe UI"/>
                <w:color w:val="2A2A2A"/>
                <w:sz w:val="18"/>
                <w:szCs w:val="18"/>
              </w:rPr>
              <w:t> </w:t>
            </w:r>
            <w:r>
              <w:rPr>
                <w:rFonts w:ascii="Segoe UI" w:hAnsi="Segoe UI" w:cs="Segoe UI"/>
                <w:color w:val="2A2A2A"/>
                <w:sz w:val="18"/>
                <w:szCs w:val="18"/>
              </w:rPr>
              <w:t>namespace contains fundamental classes and base classes that define commonly-used value and reference data types, events and event handlers, interfaces, attributes, and processing exceptions.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78" w:history="1">
              <w:r w:rsidR="00A56392">
                <w:rPr>
                  <w:rStyle w:val="Hyperlink"/>
                  <w:rFonts w:ascii="Segoe UI" w:hAnsi="Segoe UI" w:cs="Segoe UI"/>
                  <w:color w:val="03697A"/>
                  <w:sz w:val="18"/>
                  <w:szCs w:val="18"/>
                </w:rPr>
                <w:t>System.Activities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System.Activities namespaces contain all the classes necessary to create and work with activities in Window Workflow Foundation.</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79" w:history="1">
              <w:r w:rsidR="00A56392">
                <w:rPr>
                  <w:rStyle w:val="Hyperlink"/>
                  <w:rFonts w:ascii="Segoe UI" w:hAnsi="Segoe UI" w:cs="Segoe UI"/>
                  <w:color w:val="03697A"/>
                  <w:sz w:val="18"/>
                  <w:szCs w:val="18"/>
                </w:rPr>
                <w:t>System.AddIn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System.AddIn namespaces contain types used to identify, register, activate, and control add-ins, and to allow add-ins to communicate with a host application.</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80" w:history="1">
              <w:r w:rsidR="00A56392">
                <w:rPr>
                  <w:rStyle w:val="Hyperlink"/>
                  <w:rFonts w:ascii="Segoe UI" w:hAnsi="Segoe UI" w:cs="Segoe UI"/>
                  <w:color w:val="03697A"/>
                  <w:sz w:val="18"/>
                  <w:szCs w:val="18"/>
                </w:rPr>
                <w:t>System.CodeDom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System.CodeDom namespaces contain classes that represent the elements of a source code document and that support the generation and compilation of source code in supported programming languages.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81" w:history="1">
              <w:r w:rsidR="00A56392">
                <w:rPr>
                  <w:rStyle w:val="Hyperlink"/>
                  <w:rFonts w:ascii="Segoe UI" w:hAnsi="Segoe UI" w:cs="Segoe UI"/>
                  <w:color w:val="03697A"/>
                  <w:sz w:val="18"/>
                  <w:szCs w:val="18"/>
                </w:rPr>
                <w:t>System.Collections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 xml:space="preserve">The System.Collections namespaces contain types that define various </w:t>
            </w:r>
            <w:proofErr w:type="gramStart"/>
            <w:r>
              <w:rPr>
                <w:rFonts w:ascii="Segoe UI" w:hAnsi="Segoe UI" w:cs="Segoe UI"/>
                <w:color w:val="2A2A2A"/>
                <w:sz w:val="18"/>
                <w:szCs w:val="18"/>
              </w:rPr>
              <w:t>standard</w:t>
            </w:r>
            <w:proofErr w:type="gramEnd"/>
            <w:r>
              <w:rPr>
                <w:rFonts w:ascii="Segoe UI" w:hAnsi="Segoe UI" w:cs="Segoe UI"/>
                <w:color w:val="2A2A2A"/>
                <w:sz w:val="18"/>
                <w:szCs w:val="18"/>
              </w:rPr>
              <w:t>, specialized, and generic collection objects.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82" w:history="1">
              <w:r w:rsidR="00A56392">
                <w:rPr>
                  <w:rStyle w:val="Hyperlink"/>
                  <w:rFonts w:ascii="Segoe UI" w:hAnsi="Segoe UI" w:cs="Segoe UI"/>
                  <w:color w:val="03697A"/>
                  <w:sz w:val="18"/>
                  <w:szCs w:val="18"/>
                </w:rPr>
                <w:t>System.ComponentModel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System.ComponentModel namespaces contain types that implement the run-time and design-time behavior of components and controls. Child namespaces support the Managed Extensibility Framework (MEF), provide attribute classes that define metadata for ASP.NET Dynamic Data controls, and contain types that let you define the design-time behavior of components and their user interfaces.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83" w:history="1">
              <w:r w:rsidR="00A56392">
                <w:rPr>
                  <w:rStyle w:val="Hyperlink"/>
                  <w:rFonts w:ascii="Segoe UI" w:hAnsi="Segoe UI" w:cs="Segoe UI"/>
                  <w:color w:val="03697A"/>
                  <w:sz w:val="18"/>
                  <w:szCs w:val="18"/>
                </w:rPr>
                <w:t>System.Configuration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System.Configuration namespaces contain types for handling configuration data, such as data in machine or application configuration files. Child namespaces contain types that are used to configure an assembly, to write custom installers for components, and to support a pluggable model for adding functionality to, or removing functionality from, both client and server applications.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84" w:history="1">
              <w:r w:rsidR="00A56392">
                <w:rPr>
                  <w:rStyle w:val="Hyperlink"/>
                  <w:rFonts w:ascii="Segoe UI" w:hAnsi="Segoe UI" w:cs="Segoe UI"/>
                  <w:color w:val="03697A"/>
                  <w:sz w:val="18"/>
                  <w:szCs w:val="18"/>
                </w:rPr>
                <w:t>System.Data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System.Data namespaces contain classes for accessing and managing data from diverse sources. The top-level namespace and a number of the child namespaces together form the ADO.NET architecture and ADO.NET data providers. For example, providers are available for SQL Server, Oracle, ODBC, and OleDB. Other child namespaces contain classes used by the ADO.NET Entity Data Model (EDM) and by WCF Data Services.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85" w:history="1">
              <w:r w:rsidR="00A56392">
                <w:rPr>
                  <w:rStyle w:val="Hyperlink"/>
                  <w:rFonts w:ascii="Segoe UI" w:hAnsi="Segoe UI" w:cs="Segoe UI"/>
                  <w:color w:val="03697A"/>
                  <w:sz w:val="18"/>
                  <w:szCs w:val="18"/>
                </w:rPr>
                <w:t>System.Deployment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System.Deployment namespaces contain types that support deployment of ClickOnce applications.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86" w:history="1">
              <w:r w:rsidR="00A56392">
                <w:rPr>
                  <w:rStyle w:val="Hyperlink"/>
                  <w:rFonts w:ascii="Segoe UI" w:hAnsi="Segoe UI" w:cs="Segoe UI"/>
                  <w:color w:val="03697A"/>
                  <w:sz w:val="18"/>
                  <w:szCs w:val="18"/>
                </w:rPr>
                <w:t>System.Device.Location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187" w:history="1">
              <w:r>
                <w:rPr>
                  <w:rStyle w:val="Hyperlink"/>
                  <w:rFonts w:ascii="Segoe UI" w:hAnsi="Segoe UI" w:cs="Segoe UI"/>
                  <w:color w:val="03697A"/>
                  <w:sz w:val="18"/>
                  <w:szCs w:val="18"/>
                </w:rPr>
                <w:t>System.Device.Location</w:t>
              </w:r>
            </w:hyperlink>
            <w:r>
              <w:rPr>
                <w:rStyle w:val="apple-converted-space"/>
                <w:rFonts w:ascii="Segoe UI" w:hAnsi="Segoe UI" w:cs="Segoe UI"/>
                <w:color w:val="2A2A2A"/>
                <w:sz w:val="18"/>
                <w:szCs w:val="18"/>
              </w:rPr>
              <w:t> </w:t>
            </w:r>
            <w:r>
              <w:rPr>
                <w:rFonts w:ascii="Segoe UI" w:hAnsi="Segoe UI" w:cs="Segoe UI"/>
                <w:color w:val="2A2A2A"/>
                <w:sz w:val="18"/>
                <w:szCs w:val="18"/>
              </w:rPr>
              <w:t>namespace allows application developers to easily access the computer's location by using a single API. Location information may come from multiple providers, such as GPS, Wi-Fi triangulation, and cell phone tower triangulation. The</w:t>
            </w:r>
            <w:r>
              <w:rPr>
                <w:rStyle w:val="apple-converted-space"/>
                <w:rFonts w:ascii="Segoe UI" w:hAnsi="Segoe UI" w:cs="Segoe UI"/>
                <w:color w:val="2A2A2A"/>
                <w:sz w:val="18"/>
                <w:szCs w:val="18"/>
              </w:rPr>
              <w:t> </w:t>
            </w:r>
            <w:hyperlink r:id="rId188" w:history="1">
              <w:r>
                <w:rPr>
                  <w:rStyle w:val="Hyperlink"/>
                  <w:rFonts w:ascii="Segoe UI" w:hAnsi="Segoe UI" w:cs="Segoe UI"/>
                  <w:color w:val="03697A"/>
                  <w:sz w:val="18"/>
                  <w:szCs w:val="18"/>
                </w:rPr>
                <w:t>System.Device.Location</w:t>
              </w:r>
            </w:hyperlink>
            <w:r>
              <w:rPr>
                <w:rStyle w:val="apple-converted-space"/>
                <w:rFonts w:ascii="Segoe UI" w:hAnsi="Segoe UI" w:cs="Segoe UI"/>
                <w:color w:val="2A2A2A"/>
                <w:sz w:val="18"/>
                <w:szCs w:val="18"/>
              </w:rPr>
              <w:t> </w:t>
            </w:r>
            <w:r>
              <w:rPr>
                <w:rFonts w:ascii="Segoe UI" w:hAnsi="Segoe UI" w:cs="Segoe UI"/>
                <w:color w:val="2A2A2A"/>
                <w:sz w:val="18"/>
                <w:szCs w:val="18"/>
              </w:rPr>
              <w:t>classes provide a single API to encapsulate the multiple location providers on a computer and support seamless prioritization and transitioning between them. As a result, application developers who use this API do not need to tailor applications to specific hardware configurations.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89" w:history="1">
              <w:r w:rsidR="00A56392">
                <w:rPr>
                  <w:rStyle w:val="Hyperlink"/>
                  <w:rFonts w:ascii="Segoe UI" w:hAnsi="Segoe UI" w:cs="Segoe UI"/>
                  <w:color w:val="03697A"/>
                  <w:sz w:val="18"/>
                  <w:szCs w:val="18"/>
                </w:rPr>
                <w:t>System.Diagnostics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System.Diagnostics namespaces contain types that enable you to interact with system processes, event logs, and performance counters. Child namespaces contain types to interact with code analysis tools, to support contracts, to extend design-time support for application monitoring and instrumentation, to log event data using the Event Tracing for Windows (ETW) tracing subsystem, to read to and write from event logs and collect performance data, and to read and write debug symbol information.</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90" w:history="1">
              <w:r w:rsidR="00A56392">
                <w:rPr>
                  <w:rStyle w:val="Hyperlink"/>
                  <w:rFonts w:ascii="Segoe UI" w:hAnsi="Segoe UI" w:cs="Segoe UI"/>
                  <w:color w:val="03697A"/>
                  <w:sz w:val="18"/>
                  <w:szCs w:val="18"/>
                </w:rPr>
                <w:t>System.DirectoryServices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System.DirectoryServices namespaces contain types that provide access to Active Directory from managed code.</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91" w:history="1">
              <w:r w:rsidR="00A56392">
                <w:rPr>
                  <w:rStyle w:val="Hyperlink"/>
                  <w:rFonts w:ascii="Segoe UI" w:hAnsi="Segoe UI" w:cs="Segoe UI"/>
                  <w:color w:val="03697A"/>
                  <w:sz w:val="18"/>
                  <w:szCs w:val="18"/>
                </w:rPr>
                <w:t>System.Drawing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System.Drawing parent namespace contains types that support basic GDI+ graphics functionality. Child namespaces support advanced two-dimensional and vector graphics functionality, advanced imaging functionality, and print-related and typographical services. A child namespace also contains types that extend design-time user-interface logic and drawing.</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92" w:history="1">
              <w:r w:rsidR="00A56392">
                <w:rPr>
                  <w:rStyle w:val="Hyperlink"/>
                  <w:rFonts w:ascii="Segoe UI" w:hAnsi="Segoe UI" w:cs="Segoe UI"/>
                  <w:color w:val="03697A"/>
                  <w:sz w:val="18"/>
                  <w:szCs w:val="18"/>
                </w:rPr>
                <w:t>System.Dynamic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193" w:history="1">
              <w:r>
                <w:rPr>
                  <w:rStyle w:val="Hyperlink"/>
                  <w:rFonts w:ascii="Segoe UI" w:hAnsi="Segoe UI" w:cs="Segoe UI"/>
                  <w:color w:val="03697A"/>
                  <w:sz w:val="18"/>
                  <w:szCs w:val="18"/>
                </w:rPr>
                <w:t>System.Dynamic</w:t>
              </w:r>
            </w:hyperlink>
            <w:r>
              <w:rPr>
                <w:rStyle w:val="apple-converted-space"/>
                <w:rFonts w:ascii="Segoe UI" w:hAnsi="Segoe UI" w:cs="Segoe UI"/>
                <w:color w:val="2A2A2A"/>
                <w:sz w:val="18"/>
                <w:szCs w:val="18"/>
              </w:rPr>
              <w:t> </w:t>
            </w:r>
            <w:r>
              <w:rPr>
                <w:rFonts w:ascii="Segoe UI" w:hAnsi="Segoe UI" w:cs="Segoe UI"/>
                <w:color w:val="2A2A2A"/>
                <w:sz w:val="18"/>
                <w:szCs w:val="18"/>
              </w:rPr>
              <w:t>namespace provides classes and interfaces that support Dynamic Language Runtime.</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94" w:history="1">
              <w:r w:rsidR="00A56392">
                <w:rPr>
                  <w:rStyle w:val="Hyperlink"/>
                  <w:rFonts w:ascii="Segoe UI" w:hAnsi="Segoe UI" w:cs="Segoe UI"/>
                  <w:color w:val="03697A"/>
                  <w:sz w:val="18"/>
                  <w:szCs w:val="18"/>
                </w:rPr>
                <w:t>System.EnterpriseServices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System.EnterpriseServices namespaces contain types that define the COM+ services architecture, which provides an infrastructure for enterprise applications. A child namespace supports Compensating Resource Manager (CRM), a COM+ service that enables non-transactional objects to be included in Microsoft Distributed Transaction Coordinator (DTC) transactions. Child namespaces are described briefly in the following table and documented in detail in this reference.</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95" w:history="1">
              <w:r w:rsidR="00A56392">
                <w:rPr>
                  <w:rStyle w:val="Hyperlink"/>
                  <w:rFonts w:ascii="Segoe UI" w:hAnsi="Segoe UI" w:cs="Segoe UI"/>
                  <w:color w:val="03697A"/>
                  <w:sz w:val="18"/>
                  <w:szCs w:val="18"/>
                </w:rPr>
                <w:t>System.Globalization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196" w:history="1">
              <w:r>
                <w:rPr>
                  <w:rStyle w:val="Hyperlink"/>
                  <w:rFonts w:ascii="Segoe UI" w:hAnsi="Segoe UI" w:cs="Segoe UI"/>
                  <w:color w:val="03697A"/>
                  <w:sz w:val="18"/>
                  <w:szCs w:val="18"/>
                </w:rPr>
                <w:t>System.Globalization</w:t>
              </w:r>
            </w:hyperlink>
            <w:r>
              <w:rPr>
                <w:rStyle w:val="apple-converted-space"/>
                <w:rFonts w:ascii="Segoe UI" w:hAnsi="Segoe UI" w:cs="Segoe UI"/>
                <w:color w:val="2A2A2A"/>
                <w:sz w:val="18"/>
                <w:szCs w:val="18"/>
              </w:rPr>
              <w:t> </w:t>
            </w:r>
            <w:r>
              <w:rPr>
                <w:rFonts w:ascii="Segoe UI" w:hAnsi="Segoe UI" w:cs="Segoe UI"/>
                <w:color w:val="2A2A2A"/>
                <w:sz w:val="18"/>
                <w:szCs w:val="18"/>
              </w:rPr>
              <w:t xml:space="preserve">namespace contains classes that define culture-related information, including language, country/region, calendars in use, </w:t>
            </w:r>
            <w:proofErr w:type="gramStart"/>
            <w:r>
              <w:rPr>
                <w:rFonts w:ascii="Segoe UI" w:hAnsi="Segoe UI" w:cs="Segoe UI"/>
                <w:color w:val="2A2A2A"/>
                <w:sz w:val="18"/>
                <w:szCs w:val="18"/>
              </w:rPr>
              <w:t>format</w:t>
            </w:r>
            <w:proofErr w:type="gramEnd"/>
            <w:r>
              <w:rPr>
                <w:rFonts w:ascii="Segoe UI" w:hAnsi="Segoe UI" w:cs="Segoe UI"/>
                <w:color w:val="2A2A2A"/>
                <w:sz w:val="18"/>
                <w:szCs w:val="18"/>
              </w:rPr>
              <w:t xml:space="preserve"> patterns for dates, currency, and numbers, and sort order for strings. These classes are useful for writing globalized (internationalized) applications. Classes such as</w:t>
            </w:r>
            <w:r>
              <w:rPr>
                <w:rStyle w:val="apple-converted-space"/>
                <w:rFonts w:ascii="Segoe UI" w:hAnsi="Segoe UI" w:cs="Segoe UI"/>
                <w:color w:val="2A2A2A"/>
                <w:sz w:val="18"/>
                <w:szCs w:val="18"/>
              </w:rPr>
              <w:t> </w:t>
            </w:r>
            <w:hyperlink r:id="rId197" w:history="1">
              <w:r>
                <w:rPr>
                  <w:rStyle w:val="Hyperlink"/>
                  <w:rFonts w:ascii="Segoe UI" w:hAnsi="Segoe UI" w:cs="Segoe UI"/>
                  <w:color w:val="03697A"/>
                  <w:sz w:val="18"/>
                  <w:szCs w:val="18"/>
                </w:rPr>
                <w:t>StringInfo</w:t>
              </w:r>
            </w:hyperlink>
            <w:r>
              <w:rPr>
                <w:rStyle w:val="apple-converted-space"/>
                <w:rFonts w:ascii="Segoe UI" w:hAnsi="Segoe UI" w:cs="Segoe UI"/>
                <w:color w:val="2A2A2A"/>
                <w:sz w:val="18"/>
                <w:szCs w:val="18"/>
              </w:rPr>
              <w:t> </w:t>
            </w:r>
            <w:r>
              <w:rPr>
                <w:rFonts w:ascii="Segoe UI" w:hAnsi="Segoe UI" w:cs="Segoe UI"/>
                <w:color w:val="2A2A2A"/>
                <w:sz w:val="18"/>
                <w:szCs w:val="18"/>
              </w:rPr>
              <w:t>and</w:t>
            </w:r>
            <w:hyperlink r:id="rId198" w:history="1">
              <w:r>
                <w:rPr>
                  <w:rStyle w:val="Hyperlink"/>
                  <w:rFonts w:ascii="Segoe UI" w:hAnsi="Segoe UI" w:cs="Segoe UI"/>
                  <w:color w:val="03697A"/>
                  <w:sz w:val="18"/>
                  <w:szCs w:val="18"/>
                </w:rPr>
                <w:t>TextInfo</w:t>
              </w:r>
            </w:hyperlink>
            <w:r>
              <w:rPr>
                <w:rStyle w:val="apple-converted-space"/>
                <w:rFonts w:ascii="Segoe UI" w:hAnsi="Segoe UI" w:cs="Segoe UI"/>
                <w:color w:val="2A2A2A"/>
                <w:sz w:val="18"/>
                <w:szCs w:val="18"/>
              </w:rPr>
              <w:t> </w:t>
            </w:r>
            <w:r>
              <w:rPr>
                <w:rFonts w:ascii="Segoe UI" w:hAnsi="Segoe UI" w:cs="Segoe UI"/>
                <w:color w:val="2A2A2A"/>
                <w:sz w:val="18"/>
                <w:szCs w:val="18"/>
              </w:rPr>
              <w:t xml:space="preserve">provide advanced globalization </w:t>
            </w:r>
            <w:r>
              <w:rPr>
                <w:rFonts w:ascii="Segoe UI" w:hAnsi="Segoe UI" w:cs="Segoe UI"/>
                <w:color w:val="2A2A2A"/>
                <w:sz w:val="18"/>
                <w:szCs w:val="18"/>
              </w:rPr>
              <w:lastRenderedPageBreak/>
              <w:t>functionalities, including surrogate support and text element processing.</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199" w:history="1">
              <w:r w:rsidR="00A56392">
                <w:rPr>
                  <w:rStyle w:val="Hyperlink"/>
                  <w:rFonts w:ascii="Segoe UI" w:hAnsi="Segoe UI" w:cs="Segoe UI"/>
                  <w:color w:val="03697A"/>
                  <w:sz w:val="18"/>
                  <w:szCs w:val="18"/>
                </w:rPr>
                <w:t>System.IdentityModel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System.IdentityModel namespaces contain types that are used to provide authentication and authorization for .NET applications.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00" w:history="1">
              <w:r w:rsidR="00A56392">
                <w:rPr>
                  <w:rStyle w:val="Hyperlink"/>
                  <w:rFonts w:ascii="Segoe UI" w:hAnsi="Segoe UI" w:cs="Segoe UI"/>
                  <w:color w:val="03697A"/>
                  <w:sz w:val="18"/>
                  <w:szCs w:val="18"/>
                </w:rPr>
                <w:t>System.IO</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System.IO namespaces contain types that support input and output, including the ability to read and write data to streams either synchronously or asynchronously, to compress data in streams, to create and use isolated stores, to map files to an application's logical address space, to store multiple data objects in a single container, to communicate using anonymous or named pipes, to implement custom logging, and to handle the flow of data to and from serial ports.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01" w:history="1">
              <w:r w:rsidR="00A56392">
                <w:rPr>
                  <w:rStyle w:val="Hyperlink"/>
                  <w:rFonts w:ascii="Segoe UI" w:hAnsi="Segoe UI" w:cs="Segoe UI"/>
                  <w:color w:val="03697A"/>
                  <w:sz w:val="18"/>
                  <w:szCs w:val="18"/>
                </w:rPr>
                <w:t>System.Linq</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System.Linq namespaces contain types that support queries that use Language-Integrated Query (LINQ). This includes types that represent queries as objects in expression trees.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02" w:history="1">
              <w:r w:rsidR="00A56392">
                <w:rPr>
                  <w:rStyle w:val="Hyperlink"/>
                  <w:rFonts w:ascii="Segoe UI" w:hAnsi="Segoe UI" w:cs="Segoe UI"/>
                  <w:color w:val="03697A"/>
                  <w:sz w:val="18"/>
                  <w:szCs w:val="18"/>
                </w:rPr>
                <w:t>System.Management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System.Management namespaces contain types that provide access to management information and management events about the system, devices, and applications instrumented to the Windows Management Instrumentation (WMI) infrastructure. These namespaces also contain types necessary for instrumenting applications so that they expose their management information and events through WMI to potential customers.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03" w:history="1">
              <w:r w:rsidR="00A56392">
                <w:rPr>
                  <w:rStyle w:val="Hyperlink"/>
                  <w:rFonts w:ascii="Segoe UI" w:hAnsi="Segoe UI" w:cs="Segoe UI"/>
                  <w:color w:val="03697A"/>
                  <w:sz w:val="18"/>
                  <w:szCs w:val="18"/>
                </w:rPr>
                <w:t>System.Media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204" w:history="1">
              <w:r>
                <w:rPr>
                  <w:rStyle w:val="Hyperlink"/>
                  <w:rFonts w:ascii="Segoe UI" w:hAnsi="Segoe UI" w:cs="Segoe UI"/>
                  <w:color w:val="03697A"/>
                  <w:sz w:val="18"/>
                  <w:szCs w:val="18"/>
                </w:rPr>
                <w:t>System.Media</w:t>
              </w:r>
            </w:hyperlink>
            <w:r>
              <w:rPr>
                <w:rStyle w:val="apple-converted-space"/>
                <w:rFonts w:ascii="Segoe UI" w:hAnsi="Segoe UI" w:cs="Segoe UI"/>
                <w:color w:val="2A2A2A"/>
                <w:sz w:val="18"/>
                <w:szCs w:val="18"/>
              </w:rPr>
              <w:t> </w:t>
            </w:r>
            <w:r>
              <w:rPr>
                <w:rFonts w:ascii="Segoe UI" w:hAnsi="Segoe UI" w:cs="Segoe UI"/>
                <w:color w:val="2A2A2A"/>
                <w:sz w:val="18"/>
                <w:szCs w:val="18"/>
              </w:rPr>
              <w:t>namespace contains classes for playing sound files and accessing sounds provided by the system.</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05" w:history="1">
              <w:r w:rsidR="00A56392">
                <w:rPr>
                  <w:rStyle w:val="Hyperlink"/>
                  <w:rFonts w:ascii="Segoe UI" w:hAnsi="Segoe UI" w:cs="Segoe UI"/>
                  <w:color w:val="03697A"/>
                  <w:sz w:val="18"/>
                  <w:szCs w:val="18"/>
                </w:rPr>
                <w:t>System.Messaging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System.Messaging namespaces contain types that enable you to connect to, monitor, and administer message queues on the network and to send, receive, or peek messages. A child namespace contains classes that can be used to extend design-time support for messaging classes.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06" w:history="1">
              <w:r w:rsidR="00A56392">
                <w:rPr>
                  <w:rStyle w:val="Hyperlink"/>
                  <w:rFonts w:ascii="Segoe UI" w:hAnsi="Segoe UI" w:cs="Segoe UI"/>
                  <w:color w:val="03697A"/>
                  <w:sz w:val="18"/>
                  <w:szCs w:val="18"/>
                </w:rPr>
                <w:t>System.Net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System.Net namespaces contain classes that provide a simple programming interface for a number of network protocols, programmatically access and update configuration settings for the System.Net namespaces, define cache policies for web resources, compose and send e-mail, represent Multipurpose Internet Mail Exchange (MIME) headers, access network traffic data and network address information, and access peer-to-peer networking functionality. Additional child namespaces provide a managed implementation of the Windows Sockets (Winsock) interface and provide access to network streams for secure communications between hosts.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07" w:history="1">
              <w:r w:rsidR="00A56392">
                <w:rPr>
                  <w:rStyle w:val="Hyperlink"/>
                  <w:rFonts w:ascii="Segoe UI" w:hAnsi="Segoe UI" w:cs="Segoe UI"/>
                  <w:color w:val="03697A"/>
                  <w:sz w:val="18"/>
                  <w:szCs w:val="18"/>
                </w:rPr>
                <w:t>System.Numerics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208" w:history="1">
              <w:r>
                <w:rPr>
                  <w:rStyle w:val="Hyperlink"/>
                  <w:rFonts w:ascii="Segoe UI" w:hAnsi="Segoe UI" w:cs="Segoe UI"/>
                  <w:color w:val="03697A"/>
                  <w:sz w:val="18"/>
                  <w:szCs w:val="18"/>
                </w:rPr>
                <w:t>System.Numerics</w:t>
              </w:r>
            </w:hyperlink>
            <w:r>
              <w:rPr>
                <w:rStyle w:val="apple-converted-space"/>
                <w:rFonts w:ascii="Segoe UI" w:hAnsi="Segoe UI" w:cs="Segoe UI"/>
                <w:color w:val="2A2A2A"/>
                <w:sz w:val="18"/>
                <w:szCs w:val="18"/>
              </w:rPr>
              <w:t> </w:t>
            </w:r>
            <w:r>
              <w:rPr>
                <w:rFonts w:ascii="Segoe UI" w:hAnsi="Segoe UI" w:cs="Segoe UI"/>
                <w:color w:val="2A2A2A"/>
                <w:sz w:val="18"/>
                <w:szCs w:val="18"/>
              </w:rPr>
              <w:t>namespace contains numeric types that complement the numeric primitives, such as</w:t>
            </w:r>
            <w:r>
              <w:rPr>
                <w:rStyle w:val="apple-converted-space"/>
                <w:rFonts w:ascii="Segoe UI" w:hAnsi="Segoe UI" w:cs="Segoe UI"/>
                <w:color w:val="2A2A2A"/>
                <w:sz w:val="18"/>
                <w:szCs w:val="18"/>
              </w:rPr>
              <w:t> </w:t>
            </w:r>
            <w:hyperlink r:id="rId209" w:history="1">
              <w:r>
                <w:rPr>
                  <w:rStyle w:val="Hyperlink"/>
                  <w:rFonts w:ascii="Segoe UI" w:hAnsi="Segoe UI" w:cs="Segoe UI"/>
                  <w:color w:val="03697A"/>
                  <w:sz w:val="18"/>
                  <w:szCs w:val="18"/>
                </w:rPr>
                <w:t>Byte</w:t>
              </w:r>
            </w:hyperlink>
            <w:r>
              <w:rPr>
                <w:rFonts w:ascii="Segoe UI" w:hAnsi="Segoe UI" w:cs="Segoe UI"/>
                <w:color w:val="2A2A2A"/>
                <w:sz w:val="18"/>
                <w:szCs w:val="18"/>
              </w:rPr>
              <w:t>,</w:t>
            </w:r>
            <w:r>
              <w:rPr>
                <w:rStyle w:val="apple-converted-space"/>
                <w:rFonts w:ascii="Segoe UI" w:hAnsi="Segoe UI" w:cs="Segoe UI"/>
                <w:color w:val="2A2A2A"/>
                <w:sz w:val="18"/>
                <w:szCs w:val="18"/>
              </w:rPr>
              <w:t> </w:t>
            </w:r>
            <w:hyperlink r:id="rId210" w:history="1">
              <w:r>
                <w:rPr>
                  <w:rStyle w:val="Hyperlink"/>
                  <w:rFonts w:ascii="Segoe UI" w:hAnsi="Segoe UI" w:cs="Segoe UI"/>
                  <w:color w:val="03697A"/>
                  <w:sz w:val="18"/>
                  <w:szCs w:val="18"/>
                </w:rPr>
                <w:t>Double</w:t>
              </w:r>
            </w:hyperlink>
            <w:r>
              <w:rPr>
                <w:rFonts w:ascii="Segoe UI" w:hAnsi="Segoe UI" w:cs="Segoe UI"/>
                <w:color w:val="2A2A2A"/>
                <w:sz w:val="18"/>
                <w:szCs w:val="18"/>
              </w:rPr>
              <w:t>, and</w:t>
            </w:r>
            <w:r>
              <w:rPr>
                <w:rStyle w:val="apple-converted-space"/>
                <w:rFonts w:ascii="Segoe UI" w:hAnsi="Segoe UI" w:cs="Segoe UI"/>
                <w:color w:val="2A2A2A"/>
                <w:sz w:val="18"/>
                <w:szCs w:val="18"/>
              </w:rPr>
              <w:t> </w:t>
            </w:r>
            <w:hyperlink r:id="rId211" w:history="1">
              <w:r>
                <w:rPr>
                  <w:rStyle w:val="Hyperlink"/>
                  <w:rFonts w:ascii="Segoe UI" w:hAnsi="Segoe UI" w:cs="Segoe UI"/>
                  <w:color w:val="03697A"/>
                  <w:sz w:val="18"/>
                  <w:szCs w:val="18"/>
                </w:rPr>
                <w:t>Int32</w:t>
              </w:r>
            </w:hyperlink>
            <w:proofErr w:type="gramStart"/>
            <w:r>
              <w:rPr>
                <w:rFonts w:ascii="Segoe UI" w:hAnsi="Segoe UI" w:cs="Segoe UI"/>
                <w:color w:val="2A2A2A"/>
                <w:sz w:val="18"/>
                <w:szCs w:val="18"/>
              </w:rPr>
              <w:t>, that</w:t>
            </w:r>
            <w:proofErr w:type="gramEnd"/>
            <w:r>
              <w:rPr>
                <w:rFonts w:ascii="Segoe UI" w:hAnsi="Segoe UI" w:cs="Segoe UI"/>
                <w:color w:val="2A2A2A"/>
                <w:sz w:val="18"/>
                <w:szCs w:val="18"/>
              </w:rPr>
              <w:t xml:space="preserve"> are defined by the .NET Framework.</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12" w:history="1">
              <w:r w:rsidR="00A56392">
                <w:rPr>
                  <w:rStyle w:val="Hyperlink"/>
                  <w:rFonts w:ascii="Segoe UI" w:hAnsi="Segoe UI" w:cs="Segoe UI"/>
                  <w:color w:val="03697A"/>
                  <w:sz w:val="18"/>
                  <w:szCs w:val="18"/>
                </w:rPr>
                <w:t>System.Printing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System.Printing namespaces contain types that support printing, that provide access to the properties of print system objects and enable rapid copying of their property settings to another object of the same type, and that support the interconversion of managed System.PrintTicket objects and unmanaged GDI DEVMODE structures.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13" w:history="1">
              <w:r w:rsidR="00A56392">
                <w:rPr>
                  <w:rStyle w:val="Hyperlink"/>
                  <w:rFonts w:ascii="Segoe UI" w:hAnsi="Segoe UI" w:cs="Segoe UI"/>
                  <w:color w:val="03697A"/>
                  <w:sz w:val="18"/>
                  <w:szCs w:val="18"/>
                </w:rPr>
                <w:t>System.Reflection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System.Reflection namespaces contain types that provide a managed view of loaded types, methods, and fields, and that can dynamically create and invoke types. A child namespace contains types that enable a compiler or other tool to emit metadata and Microsoft intermediate language (MSIL).</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14" w:history="1">
              <w:r w:rsidR="00A56392">
                <w:rPr>
                  <w:rStyle w:val="Hyperlink"/>
                  <w:rFonts w:ascii="Segoe UI" w:hAnsi="Segoe UI" w:cs="Segoe UI"/>
                  <w:color w:val="03697A"/>
                  <w:sz w:val="18"/>
                  <w:szCs w:val="18"/>
                </w:rPr>
                <w:t>System.Resources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System.Resources namespaces contain types that enable developers to create, store, and manage an application's culture-specific resources.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15" w:history="1">
              <w:r w:rsidR="00A56392">
                <w:rPr>
                  <w:rStyle w:val="Hyperlink"/>
                  <w:rFonts w:ascii="Segoe UI" w:hAnsi="Segoe UI" w:cs="Segoe UI"/>
                  <w:color w:val="03697A"/>
                  <w:sz w:val="18"/>
                  <w:szCs w:val="18"/>
                </w:rPr>
                <w:t>System.Runtime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System.Runtime namespaces contain types that support an application's interaction with the common language runtime, and types that enable features such as application data caching, advanced exception handling, application activation within application domains, COM interop, distributed applications, serialization and deserialization, and versioning. Additional namespaces enable compiler writers to specify attributes that affect the run-time behavior of the common language runtime, define a contract for reliability between a set of code and other code that takes a dependency on it, and implement a persistence provider for Windows Communication Foundation (WCF).</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16" w:history="1">
              <w:r w:rsidR="00A56392">
                <w:rPr>
                  <w:rStyle w:val="Hyperlink"/>
                  <w:rFonts w:ascii="Segoe UI" w:hAnsi="Segoe UI" w:cs="Segoe UI"/>
                  <w:color w:val="03697A"/>
                  <w:sz w:val="18"/>
                  <w:szCs w:val="18"/>
                </w:rPr>
                <w:t>System.Security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System.Security namespaces contain classes that represent the .NET Framework security system and permissions. Child namespaces provide types that control access to and audit securable objects, allow authentication, provide crytographic services, control access to operations and resources based on policy, and support rights management of application-created content.</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17" w:history="1">
              <w:r w:rsidR="00A56392">
                <w:rPr>
                  <w:rStyle w:val="Hyperlink"/>
                  <w:rFonts w:ascii="Segoe UI" w:hAnsi="Segoe UI" w:cs="Segoe UI"/>
                  <w:color w:val="03697A"/>
                  <w:sz w:val="18"/>
                  <w:szCs w:val="18"/>
                </w:rPr>
                <w:t>System.ServiceModel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System.ServiceModel namespaces contain the types necessary to build Windows Communication Foundation (WCF) service and client applications.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18" w:history="1">
              <w:r w:rsidR="00A56392">
                <w:rPr>
                  <w:rStyle w:val="Hyperlink"/>
                  <w:rFonts w:ascii="Segoe UI" w:hAnsi="Segoe UI" w:cs="Segoe UI"/>
                  <w:color w:val="03697A"/>
                  <w:sz w:val="18"/>
                  <w:szCs w:val="18"/>
                </w:rPr>
                <w:t>System.ServiceProcess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 xml:space="preserve">The System.ServiceProcess namespaces contain types that enable you to implement, install, and control Windows service applications and extend </w:t>
            </w:r>
            <w:r>
              <w:rPr>
                <w:rFonts w:ascii="Segoe UI" w:hAnsi="Segoe UI" w:cs="Segoe UI"/>
                <w:color w:val="2A2A2A"/>
                <w:sz w:val="18"/>
                <w:szCs w:val="18"/>
              </w:rPr>
              <w:lastRenderedPageBreak/>
              <w:t>design-time support for Windows service applications.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19" w:history="1">
              <w:r w:rsidR="00A56392">
                <w:rPr>
                  <w:rStyle w:val="Hyperlink"/>
                  <w:rFonts w:ascii="Segoe UI" w:hAnsi="Segoe UI" w:cs="Segoe UI"/>
                  <w:color w:val="03697A"/>
                  <w:sz w:val="18"/>
                  <w:szCs w:val="18"/>
                </w:rPr>
                <w:t>System.Speech</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System.Speech namespaces contain types that support speech recognition.</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20" w:history="1">
              <w:r w:rsidR="00A56392">
                <w:rPr>
                  <w:rStyle w:val="Hyperlink"/>
                  <w:rFonts w:ascii="Segoe UI" w:hAnsi="Segoe UI" w:cs="Segoe UI"/>
                  <w:color w:val="03697A"/>
                  <w:sz w:val="18"/>
                  <w:szCs w:val="18"/>
                </w:rPr>
                <w:t>System.Text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System.Text namespaces contain types for character encoding and string manipulation. A child namespace enables you to process text using regular expressions.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21" w:history="1">
              <w:r w:rsidR="00A56392">
                <w:rPr>
                  <w:rStyle w:val="Hyperlink"/>
                  <w:rFonts w:ascii="Segoe UI" w:hAnsi="Segoe UI" w:cs="Segoe UI"/>
                  <w:color w:val="03697A"/>
                  <w:sz w:val="18"/>
                  <w:szCs w:val="18"/>
                </w:rPr>
                <w:t>System.Threading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System.Threading namespaces contain types that enable multithreaded programming. A child namespace provides types that simplify the work of writing concurrent and asynchronous code.</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22" w:history="1">
              <w:r w:rsidR="00A56392">
                <w:rPr>
                  <w:rStyle w:val="Hyperlink"/>
                  <w:rFonts w:ascii="Segoe UI" w:hAnsi="Segoe UI" w:cs="Segoe UI"/>
                  <w:color w:val="03697A"/>
                  <w:sz w:val="18"/>
                  <w:szCs w:val="18"/>
                </w:rPr>
                <w:t>System.Timers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223" w:history="1">
              <w:r>
                <w:rPr>
                  <w:rStyle w:val="Hyperlink"/>
                  <w:rFonts w:ascii="Segoe UI" w:hAnsi="Segoe UI" w:cs="Segoe UI"/>
                  <w:color w:val="03697A"/>
                  <w:sz w:val="18"/>
                  <w:szCs w:val="18"/>
                </w:rPr>
                <w:t>System.Timers</w:t>
              </w:r>
            </w:hyperlink>
            <w:r>
              <w:rPr>
                <w:rStyle w:val="apple-converted-space"/>
                <w:rFonts w:ascii="Segoe UI" w:hAnsi="Segoe UI" w:cs="Segoe UI"/>
                <w:color w:val="2A2A2A"/>
                <w:sz w:val="18"/>
                <w:szCs w:val="18"/>
              </w:rPr>
              <w:t> </w:t>
            </w:r>
            <w:r>
              <w:rPr>
                <w:rFonts w:ascii="Segoe UI" w:hAnsi="Segoe UI" w:cs="Segoe UI"/>
                <w:color w:val="2A2A2A"/>
                <w:sz w:val="18"/>
                <w:szCs w:val="18"/>
              </w:rPr>
              <w:t>namespace provides the</w:t>
            </w:r>
            <w:r>
              <w:rPr>
                <w:rStyle w:val="apple-converted-space"/>
                <w:rFonts w:ascii="Segoe UI" w:hAnsi="Segoe UI" w:cs="Segoe UI"/>
                <w:color w:val="2A2A2A"/>
                <w:sz w:val="18"/>
                <w:szCs w:val="18"/>
              </w:rPr>
              <w:t> </w:t>
            </w:r>
            <w:hyperlink r:id="rId224" w:history="1">
              <w:r>
                <w:rPr>
                  <w:rStyle w:val="Hyperlink"/>
                  <w:rFonts w:ascii="Segoe UI" w:hAnsi="Segoe UI" w:cs="Segoe UI"/>
                  <w:color w:val="03697A"/>
                  <w:sz w:val="18"/>
                  <w:szCs w:val="18"/>
                </w:rPr>
                <w:t>Timer</w:t>
              </w:r>
            </w:hyperlink>
            <w:r>
              <w:rPr>
                <w:rStyle w:val="apple-converted-space"/>
                <w:rFonts w:ascii="Segoe UI" w:hAnsi="Segoe UI" w:cs="Segoe UI"/>
                <w:color w:val="2A2A2A"/>
                <w:sz w:val="18"/>
                <w:szCs w:val="18"/>
              </w:rPr>
              <w:t> </w:t>
            </w:r>
            <w:r>
              <w:rPr>
                <w:rFonts w:ascii="Segoe UI" w:hAnsi="Segoe UI" w:cs="Segoe UI"/>
                <w:color w:val="2A2A2A"/>
                <w:sz w:val="18"/>
                <w:szCs w:val="18"/>
              </w:rPr>
              <w:t>component, which allows you to raise an event on a specified interval.</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25" w:history="1">
              <w:r w:rsidR="00A56392">
                <w:rPr>
                  <w:rStyle w:val="Hyperlink"/>
                  <w:rFonts w:ascii="Segoe UI" w:hAnsi="Segoe UI" w:cs="Segoe UI"/>
                  <w:color w:val="03697A"/>
                  <w:sz w:val="18"/>
                  <w:szCs w:val="18"/>
                </w:rPr>
                <w:t>System.Transactions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System.Transactions namespaces contain types that support transactions with multiple, distributed participants, multiple phase notifications, and durable enlistments. A child namespace contains types that describe the configuration options used by the System.Transactions types.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26" w:history="1">
              <w:r w:rsidR="00A56392">
                <w:rPr>
                  <w:rStyle w:val="Hyperlink"/>
                  <w:rFonts w:ascii="Segoe UI" w:hAnsi="Segoe UI" w:cs="Segoe UI"/>
                  <w:color w:val="03697A"/>
                  <w:sz w:val="18"/>
                  <w:szCs w:val="18"/>
                </w:rPr>
                <w:t>System.Web</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System.Web namespaces contain types that enable browser/server communication. Child namespaces include types that support ASP.NET forms authentication, application services, data caching on the server, ASP.NET application configuration, dynamic data, HTTP handlers, JSON serialization, incorporating AJAX functionality into ASP.NET, ASP.NET security, and web services.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27" w:history="1">
              <w:r w:rsidR="00A56392">
                <w:rPr>
                  <w:rStyle w:val="Hyperlink"/>
                  <w:rFonts w:ascii="Segoe UI" w:hAnsi="Segoe UI" w:cs="Segoe UI"/>
                  <w:color w:val="03697A"/>
                  <w:sz w:val="18"/>
                  <w:szCs w:val="18"/>
                </w:rPr>
                <w:t>System.Windows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System.Windows namespaces contain types used in Windows Presentation Foundation (WPF) applications, including animation clients, user interface controls, data binding, and type conversion. System.Windows.Forms and its child namespaces are used for developing Windows Forms applications.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28" w:history="1">
              <w:r w:rsidR="00A56392">
                <w:rPr>
                  <w:rStyle w:val="Hyperlink"/>
                  <w:rFonts w:ascii="Segoe UI" w:hAnsi="Segoe UI" w:cs="Segoe UI"/>
                  <w:color w:val="03697A"/>
                  <w:sz w:val="18"/>
                  <w:szCs w:val="18"/>
                </w:rPr>
                <w:t>System.Workflow</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System.Workflow namespaces contain types used to develop applications that use Windows Workflow Foundation. These types provide design time and run-time support for rules and activities, to configure, control, host, and debug the workflow runtime engine.</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29" w:history="1">
              <w:r w:rsidR="00A56392">
                <w:rPr>
                  <w:rStyle w:val="Hyperlink"/>
                  <w:rFonts w:ascii="Segoe UI" w:hAnsi="Segoe UI" w:cs="Segoe UI"/>
                  <w:color w:val="03697A"/>
                  <w:sz w:val="18"/>
                  <w:szCs w:val="18"/>
                </w:rPr>
                <w:t>System.Xaml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System.Xaml namespaces contain types that support parsing and processing the Extensible Application Markup Language (XAML).</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30" w:history="1">
              <w:r w:rsidR="00A56392">
                <w:rPr>
                  <w:rStyle w:val="Hyperlink"/>
                  <w:rFonts w:ascii="Segoe UI" w:hAnsi="Segoe UI" w:cs="Segoe UI"/>
                  <w:color w:val="03697A"/>
                  <w:sz w:val="18"/>
                  <w:szCs w:val="18"/>
                </w:rPr>
                <w:t>System.Xml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System.Xml namespaces contain types for processing XML. Child namespaces support serialization of XML documents or streams, XSD schemas, XQuery 1.0 and XPath 2.0, and LINQ to XML, which is an in-memory XML programming interface that enables easy modification of XML documents.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31" w:history="1">
              <w:r w:rsidR="00A56392">
                <w:rPr>
                  <w:rStyle w:val="Hyperlink"/>
                  <w:rFonts w:ascii="Segoe UI" w:hAnsi="Segoe UI" w:cs="Segoe UI"/>
                  <w:color w:val="03697A"/>
                  <w:sz w:val="18"/>
                  <w:szCs w:val="18"/>
                </w:rPr>
                <w:t>Accessibility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232" w:history="1">
              <w:r>
                <w:rPr>
                  <w:rStyle w:val="Hyperlink"/>
                  <w:rFonts w:ascii="Segoe UI" w:hAnsi="Segoe UI" w:cs="Segoe UI"/>
                  <w:color w:val="03697A"/>
                  <w:sz w:val="18"/>
                  <w:szCs w:val="18"/>
                </w:rPr>
                <w:t>Accessibility</w:t>
              </w:r>
            </w:hyperlink>
            <w:r>
              <w:rPr>
                <w:rStyle w:val="apple-converted-space"/>
                <w:rFonts w:ascii="Segoe UI" w:hAnsi="Segoe UI" w:cs="Segoe UI"/>
                <w:color w:val="2A2A2A"/>
                <w:sz w:val="18"/>
                <w:szCs w:val="18"/>
              </w:rPr>
              <w:t> </w:t>
            </w:r>
            <w:r>
              <w:rPr>
                <w:rFonts w:ascii="Segoe UI" w:hAnsi="Segoe UI" w:cs="Segoe UI"/>
                <w:color w:val="2A2A2A"/>
                <w:sz w:val="18"/>
                <w:szCs w:val="18"/>
              </w:rPr>
              <w:t>and all of its exposed members are part of a managed wrapper for the Component Object Model (COM) accessibility interface.</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33" w:history="1">
              <w:r w:rsidR="00A56392">
                <w:rPr>
                  <w:rStyle w:val="Hyperlink"/>
                  <w:rFonts w:ascii="Segoe UI" w:hAnsi="Segoe UI" w:cs="Segoe UI"/>
                  <w:color w:val="03697A"/>
                  <w:sz w:val="18"/>
                  <w:szCs w:val="18"/>
                </w:rPr>
                <w:t>Microsoft.Activities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Microsoft.Activities namespaces contain types that support MSBuild and debugger extensions for Windows Workflow Foundation applications.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34" w:history="1">
              <w:r w:rsidR="00A56392">
                <w:rPr>
                  <w:rStyle w:val="Hyperlink"/>
                  <w:rFonts w:ascii="Segoe UI" w:hAnsi="Segoe UI" w:cs="Segoe UI"/>
                  <w:color w:val="03697A"/>
                  <w:sz w:val="18"/>
                  <w:szCs w:val="18"/>
                </w:rPr>
                <w:t>Microsoft.Aspnet.Snapin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235" w:history="1">
              <w:r>
                <w:rPr>
                  <w:rStyle w:val="Hyperlink"/>
                  <w:rFonts w:ascii="Segoe UI" w:hAnsi="Segoe UI" w:cs="Segoe UI"/>
                  <w:color w:val="03697A"/>
                  <w:sz w:val="18"/>
                  <w:szCs w:val="18"/>
                </w:rPr>
                <w:t>Microsoft.Aspnet.Snapin</w:t>
              </w:r>
            </w:hyperlink>
            <w:r>
              <w:rPr>
                <w:rStyle w:val="apple-converted-space"/>
                <w:rFonts w:ascii="Segoe UI" w:hAnsi="Segoe UI" w:cs="Segoe UI"/>
                <w:color w:val="2A2A2A"/>
                <w:sz w:val="18"/>
                <w:szCs w:val="18"/>
              </w:rPr>
              <w:t> </w:t>
            </w:r>
            <w:r>
              <w:rPr>
                <w:rFonts w:ascii="Segoe UI" w:hAnsi="Segoe UI" w:cs="Segoe UI"/>
                <w:color w:val="2A2A2A"/>
                <w:sz w:val="18"/>
                <w:szCs w:val="18"/>
              </w:rPr>
              <w:t>namespace defines the types necessary for the ASP.NET management console application to interact with Microsoft Management Console (MMC). For more information, see "MMC Programmer's Guide" in the</w:t>
            </w:r>
            <w:r>
              <w:rPr>
                <w:rStyle w:val="apple-converted-space"/>
                <w:rFonts w:ascii="Segoe UI" w:hAnsi="Segoe UI" w:cs="Segoe UI"/>
                <w:color w:val="2A2A2A"/>
                <w:sz w:val="18"/>
                <w:szCs w:val="18"/>
              </w:rPr>
              <w:t> </w:t>
            </w:r>
            <w:hyperlink r:id="rId236" w:tgtFrame="_blank" w:history="1">
              <w:r>
                <w:rPr>
                  <w:rStyle w:val="Hyperlink"/>
                  <w:rFonts w:ascii="Segoe UI" w:hAnsi="Segoe UI" w:cs="Segoe UI"/>
                  <w:color w:val="03697A"/>
                  <w:sz w:val="18"/>
                  <w:szCs w:val="18"/>
                </w:rPr>
                <w:t>MSDN Library</w:t>
              </w:r>
            </w:hyperlink>
            <w:r>
              <w:rPr>
                <w:rFonts w:ascii="Segoe UI" w:hAnsi="Segoe UI" w:cs="Segoe UI"/>
                <w:color w:val="2A2A2A"/>
                <w:sz w:val="18"/>
                <w:szCs w:val="18"/>
              </w:rPr>
              <w:t>.</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37" w:history="1">
              <w:r w:rsidR="00A56392">
                <w:rPr>
                  <w:rStyle w:val="Hyperlink"/>
                  <w:rFonts w:ascii="Segoe UI" w:hAnsi="Segoe UI" w:cs="Segoe UI"/>
                  <w:color w:val="03697A"/>
                  <w:sz w:val="18"/>
                  <w:szCs w:val="18"/>
                </w:rPr>
                <w:t>Microsoft.Build</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Microsoft.Build namespaces contain types that provide programmatic access to, and control of, the MSBuild engine.</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38" w:history="1">
              <w:r w:rsidR="00A56392">
                <w:rPr>
                  <w:rStyle w:val="Hyperlink"/>
                  <w:rFonts w:ascii="Segoe UI" w:hAnsi="Segoe UI" w:cs="Segoe UI"/>
                  <w:color w:val="03697A"/>
                  <w:sz w:val="18"/>
                  <w:szCs w:val="18"/>
                </w:rPr>
                <w:t>Microsoft.CSharp</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Microsoft.CSharp namespaces contain types that support compilation and code generation of source code written in the C# language, and types that support interoperation betwen the dynamic language runtime (DLR) and C#.</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39" w:history="1">
              <w:r w:rsidR="00A56392">
                <w:rPr>
                  <w:rStyle w:val="Hyperlink"/>
                  <w:rFonts w:ascii="Segoe UI" w:hAnsi="Segoe UI" w:cs="Segoe UI"/>
                  <w:color w:val="03697A"/>
                  <w:sz w:val="18"/>
                  <w:szCs w:val="18"/>
                </w:rPr>
                <w:t>Microsoft.Data.Entity.Build.Tasks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240" w:history="1">
              <w:r>
                <w:rPr>
                  <w:rStyle w:val="Hyperlink"/>
                  <w:rFonts w:ascii="Segoe UI" w:hAnsi="Segoe UI" w:cs="Segoe UI"/>
                  <w:color w:val="03697A"/>
                  <w:sz w:val="18"/>
                  <w:szCs w:val="18"/>
                </w:rPr>
                <w:t>Microsoft.Data.Entity.Build.Tasks</w:t>
              </w:r>
            </w:hyperlink>
            <w:r>
              <w:rPr>
                <w:rStyle w:val="apple-converted-space"/>
                <w:rFonts w:ascii="Segoe UI" w:hAnsi="Segoe UI" w:cs="Segoe UI"/>
                <w:color w:val="2A2A2A"/>
                <w:sz w:val="18"/>
                <w:szCs w:val="18"/>
              </w:rPr>
              <w:t> </w:t>
            </w:r>
            <w:r>
              <w:rPr>
                <w:rFonts w:ascii="Segoe UI" w:hAnsi="Segoe UI" w:cs="Segoe UI"/>
                <w:color w:val="2A2A2A"/>
                <w:sz w:val="18"/>
                <w:szCs w:val="18"/>
              </w:rPr>
              <w:t>namespace contains two MSBuild tasks that are used by the ADO.NET Entity Data Model Designer (Entity Designer).</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41" w:history="1">
              <w:r w:rsidR="00A56392">
                <w:rPr>
                  <w:rStyle w:val="Hyperlink"/>
                  <w:rFonts w:ascii="Segoe UI" w:hAnsi="Segoe UI" w:cs="Segoe UI"/>
                  <w:color w:val="03697A"/>
                  <w:sz w:val="18"/>
                  <w:szCs w:val="18"/>
                </w:rPr>
                <w:t>Microsoft.JScript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Microsoft.JScript namespaces contain classes that support compilation and code generation using the JScript language.</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42" w:history="1">
              <w:r w:rsidR="00A56392">
                <w:rPr>
                  <w:rStyle w:val="Hyperlink"/>
                  <w:rFonts w:ascii="Segoe UI" w:hAnsi="Segoe UI" w:cs="Segoe UI"/>
                  <w:color w:val="03697A"/>
                  <w:sz w:val="18"/>
                  <w:szCs w:val="18"/>
                </w:rPr>
                <w:t>Microsoft.SqlServer.Server</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w:t>
            </w:r>
            <w:r>
              <w:rPr>
                <w:rStyle w:val="apple-converted-space"/>
                <w:rFonts w:ascii="Segoe UI" w:hAnsi="Segoe UI" w:cs="Segoe UI"/>
                <w:color w:val="2A2A2A"/>
                <w:sz w:val="18"/>
                <w:szCs w:val="18"/>
              </w:rPr>
              <w:t> </w:t>
            </w:r>
            <w:hyperlink r:id="rId243" w:history="1">
              <w:r>
                <w:rPr>
                  <w:rStyle w:val="Hyperlink"/>
                  <w:rFonts w:ascii="Segoe UI" w:hAnsi="Segoe UI" w:cs="Segoe UI"/>
                  <w:color w:val="03697A"/>
                  <w:sz w:val="18"/>
                  <w:szCs w:val="18"/>
                </w:rPr>
                <w:t>Microsoft.SqlServer.Server</w:t>
              </w:r>
            </w:hyperlink>
            <w:r>
              <w:rPr>
                <w:rStyle w:val="apple-converted-space"/>
                <w:rFonts w:ascii="Segoe UI" w:hAnsi="Segoe UI" w:cs="Segoe UI"/>
                <w:color w:val="2A2A2A"/>
                <w:sz w:val="18"/>
                <w:szCs w:val="18"/>
              </w:rPr>
              <w:t> </w:t>
            </w:r>
            <w:r>
              <w:rPr>
                <w:rFonts w:ascii="Segoe UI" w:hAnsi="Segoe UI" w:cs="Segoe UI"/>
                <w:color w:val="2A2A2A"/>
                <w:sz w:val="18"/>
                <w:szCs w:val="18"/>
              </w:rPr>
              <w:t>namespace contains classes, interfaces, and enumerations that are specific to the integration of the Microsoft .NET Framework common language runtime (CLR) into Microsoft SQL Server, and the SQL Server database engine process execution environment.</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44" w:history="1">
              <w:r w:rsidR="00A56392">
                <w:rPr>
                  <w:rStyle w:val="Hyperlink"/>
                  <w:rFonts w:ascii="Segoe UI" w:hAnsi="Segoe UI" w:cs="Segoe UI"/>
                  <w:color w:val="03697A"/>
                  <w:sz w:val="18"/>
                  <w:szCs w:val="18"/>
                </w:rPr>
                <w:t>Microsoft.VisualBasic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Microsoft.VisualBasic namespaces contain classes that support compilation and code generation using the Visual Basic language. Child namespaces contain types that provide services to the Visual Basic compiler and types that include support for the Visual Basic application model, the My namespace, lambda expressions, and code conversion.</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45" w:history="1">
              <w:r w:rsidR="00A56392">
                <w:rPr>
                  <w:rStyle w:val="Hyperlink"/>
                  <w:rFonts w:ascii="Segoe UI" w:hAnsi="Segoe UI" w:cs="Segoe UI"/>
                  <w:color w:val="03697A"/>
                  <w:sz w:val="18"/>
                  <w:szCs w:val="18"/>
                </w:rPr>
                <w:t>Microsoft.VisualC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Microsoft.VisualC namespaces contain types that support the Visual C++ compiler and types that implement the STL/CLR Library and the generic interface to the STL/CLR Library.</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46" w:history="1">
              <w:r w:rsidR="00A56392">
                <w:rPr>
                  <w:rStyle w:val="Hyperlink"/>
                  <w:rFonts w:ascii="Segoe UI" w:hAnsi="Segoe UI" w:cs="Segoe UI"/>
                  <w:color w:val="03697A"/>
                  <w:sz w:val="18"/>
                  <w:szCs w:val="18"/>
                </w:rPr>
                <w:t>Microsoft.Win32</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Microsoft.Win32 namespaces provide types that handle events raised by the operating system, that manipulate the system registry, and that represent file and operating system handles.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47" w:history="1">
              <w:r w:rsidR="00A56392">
                <w:rPr>
                  <w:rStyle w:val="Hyperlink"/>
                  <w:rFonts w:ascii="Segoe UI" w:hAnsi="Segoe UI" w:cs="Segoe UI"/>
                  <w:color w:val="03697A"/>
                  <w:sz w:val="18"/>
                  <w:szCs w:val="18"/>
                </w:rPr>
                <w:t>Microsoft.Windows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The Microsoft.Windows namespaces contain types that support themes and preview in Windows Presentation Framework (WPF) applications.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48" w:history="1">
              <w:r w:rsidR="00A56392">
                <w:rPr>
                  <w:rStyle w:val="Hyperlink"/>
                  <w:rFonts w:ascii="Segoe UI" w:hAnsi="Segoe UI" w:cs="Segoe UI"/>
                  <w:color w:val="03697A"/>
                  <w:sz w:val="18"/>
                  <w:szCs w:val="18"/>
                </w:rPr>
                <w:t>UIAutomationClientsideProviders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Contains a single type that maps client automation providers.</w:t>
            </w:r>
          </w:p>
        </w:tc>
      </w:tr>
      <w:tr w:rsidR="00A56392" w:rsidTr="00A56392">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8923F9">
            <w:pPr>
              <w:spacing w:before="150" w:after="150" w:line="240" w:lineRule="atLeast"/>
              <w:ind w:left="150" w:right="150"/>
              <w:rPr>
                <w:rFonts w:ascii="Segoe UI" w:hAnsi="Segoe UI" w:cs="Segoe UI"/>
                <w:color w:val="2A2A2A"/>
                <w:sz w:val="18"/>
                <w:szCs w:val="18"/>
              </w:rPr>
            </w:pPr>
            <w:hyperlink r:id="rId249" w:history="1">
              <w:r w:rsidR="00A56392">
                <w:rPr>
                  <w:rStyle w:val="Hyperlink"/>
                  <w:rFonts w:ascii="Segoe UI" w:hAnsi="Segoe UI" w:cs="Segoe UI"/>
                  <w:color w:val="03697A"/>
                  <w:sz w:val="18"/>
                  <w:szCs w:val="18"/>
                </w:rPr>
                <w:t>XamlGeneratedNamespace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56392" w:rsidRDefault="00A56392">
            <w:pPr>
              <w:spacing w:before="150" w:after="150" w:line="240" w:lineRule="atLeast"/>
              <w:ind w:left="150" w:right="150"/>
              <w:rPr>
                <w:rFonts w:ascii="Segoe UI" w:hAnsi="Segoe UI" w:cs="Segoe UI"/>
                <w:color w:val="2A2A2A"/>
                <w:sz w:val="18"/>
                <w:szCs w:val="18"/>
              </w:rPr>
            </w:pPr>
            <w:r>
              <w:rPr>
                <w:rFonts w:ascii="Segoe UI" w:hAnsi="Segoe UI" w:cs="Segoe UI"/>
                <w:color w:val="2A2A2A"/>
                <w:sz w:val="18"/>
                <w:szCs w:val="18"/>
              </w:rPr>
              <w:t>Contains compiler-generated types that are not intended to be used directly from your code.</w:t>
            </w:r>
          </w:p>
        </w:tc>
      </w:tr>
    </w:tbl>
    <w:p w:rsidR="00D349A5" w:rsidRDefault="00D349A5" w:rsidP="00D349A5">
      <w:pPr>
        <w:rPr>
          <w:rFonts w:ascii="Segoe UI" w:hAnsi="Segoe UI" w:cs="Segoe UI"/>
          <w:color w:val="2A2A2A"/>
          <w:sz w:val="18"/>
          <w:szCs w:val="18"/>
        </w:rPr>
      </w:pPr>
    </w:p>
    <w:p w:rsidR="00D349A5" w:rsidRDefault="00D349A5" w:rsidP="00D349A5"/>
    <w:p w:rsidR="00135E3E" w:rsidRDefault="00135E3E" w:rsidP="00D349A5"/>
    <w:p w:rsidR="00135E3E" w:rsidRPr="00D349A5" w:rsidRDefault="00135E3E" w:rsidP="00D349A5"/>
    <w:p w:rsidR="001E3D45" w:rsidRDefault="001E3D45" w:rsidP="00995604">
      <w:pPr>
        <w:pStyle w:val="Heading2"/>
      </w:pPr>
      <w:bookmarkStart w:id="98" w:name="_Toc304900511"/>
      <w:bookmarkStart w:id="99" w:name="_Toc320368089"/>
      <w:bookmarkStart w:id="100" w:name="_Toc330365079"/>
      <w:r w:rsidRPr="003D00A7">
        <w:t>Database</w:t>
      </w:r>
      <w:r>
        <w:t>/backend</w:t>
      </w:r>
      <w:r w:rsidR="008724AA">
        <w:t>:</w:t>
      </w:r>
      <w:r w:rsidRPr="003D00A7">
        <w:t xml:space="preserve"> </w:t>
      </w:r>
      <w:bookmarkEnd w:id="98"/>
      <w:bookmarkEnd w:id="99"/>
      <w:bookmarkEnd w:id="100"/>
    </w:p>
    <w:p w:rsidR="008724AA" w:rsidRDefault="008724AA" w:rsidP="008724AA">
      <w:pPr>
        <w:pStyle w:val="Heading3"/>
      </w:pPr>
      <w:r w:rsidRPr="003D00A7">
        <w:t>MySQL</w:t>
      </w:r>
    </w:p>
    <w:p w:rsidR="005E4FDB" w:rsidRDefault="002763E3" w:rsidP="005E4FDB">
      <w:r>
        <w:rPr>
          <w:noProof/>
          <w:lang w:bidi="ar-SA"/>
        </w:rPr>
        <w:drawing>
          <wp:anchor distT="0" distB="0" distL="114300" distR="114300" simplePos="0" relativeHeight="251666432" behindDoc="1" locked="0" layoutInCell="1" allowOverlap="1">
            <wp:simplePos x="0" y="0"/>
            <wp:positionH relativeFrom="column">
              <wp:posOffset>19050</wp:posOffset>
            </wp:positionH>
            <wp:positionV relativeFrom="paragraph">
              <wp:posOffset>428625</wp:posOffset>
            </wp:positionV>
            <wp:extent cx="1952625" cy="1952625"/>
            <wp:effectExtent l="19050" t="0" r="9525" b="0"/>
            <wp:wrapTight wrapText="bothSides">
              <wp:wrapPolygon edited="0">
                <wp:start x="-211" y="0"/>
                <wp:lineTo x="-211" y="21495"/>
                <wp:lineTo x="21705" y="21495"/>
                <wp:lineTo x="21705" y="0"/>
                <wp:lineTo x="-211" y="0"/>
              </wp:wrapPolygon>
            </wp:wrapTight>
            <wp:docPr id="26" name="Picture 25" descr="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jpg"/>
                    <pic:cNvPicPr/>
                  </pic:nvPicPr>
                  <pic:blipFill>
                    <a:blip r:embed="rId250" cstate="print"/>
                    <a:stretch>
                      <a:fillRect/>
                    </a:stretch>
                  </pic:blipFill>
                  <pic:spPr>
                    <a:xfrm>
                      <a:off x="0" y="0"/>
                      <a:ext cx="1952625" cy="1952625"/>
                    </a:xfrm>
                    <a:prstGeom prst="rect">
                      <a:avLst/>
                    </a:prstGeom>
                  </pic:spPr>
                </pic:pic>
              </a:graphicData>
            </a:graphic>
          </wp:anchor>
        </w:drawing>
      </w:r>
    </w:p>
    <w:p w:rsidR="005E4FDB" w:rsidRPr="005E4FDB" w:rsidRDefault="005E4FDB" w:rsidP="005E4FDB"/>
    <w:p w:rsidR="005E4FDB" w:rsidRPr="005E4FDB" w:rsidRDefault="005E4FDB" w:rsidP="005E4FDB"/>
    <w:p w:rsidR="001E3D45" w:rsidRPr="005712BF" w:rsidRDefault="001E3D45" w:rsidP="001E3D45">
      <w:pPr>
        <w:pStyle w:val="ListParagraph"/>
        <w:spacing w:line="480" w:lineRule="auto"/>
        <w:ind w:firstLine="360"/>
        <w:rPr>
          <w:rFonts w:ascii="Arial" w:eastAsia="Times New Roman" w:hAnsi="Arial" w:cs="Arial"/>
          <w:i/>
          <w:color w:val="222222"/>
          <w:lang w:eastAsia="en-IN"/>
        </w:rPr>
      </w:pPr>
      <w:r w:rsidRPr="005712BF">
        <w:rPr>
          <w:rFonts w:ascii="Arial" w:eastAsia="Times New Roman" w:hAnsi="Arial" w:cs="Arial"/>
          <w:color w:val="222222"/>
          <w:lang w:eastAsia="en-IN"/>
        </w:rPr>
        <w:lastRenderedPageBreak/>
        <w:t xml:space="preserve">MySQL is the world's most popular open source database software, with over 100 million copies of its software downloaded or distributed throughout its history. </w:t>
      </w:r>
    </w:p>
    <w:p w:rsidR="001E3D45" w:rsidRPr="005712BF" w:rsidRDefault="001E3D45" w:rsidP="001E3D45">
      <w:pPr>
        <w:pStyle w:val="ListParagraph"/>
        <w:spacing w:line="480" w:lineRule="auto"/>
        <w:rPr>
          <w:rFonts w:ascii="Arial" w:eastAsia="Times New Roman" w:hAnsi="Arial" w:cs="Arial"/>
          <w:i/>
          <w:color w:val="222222"/>
          <w:lang w:eastAsia="en-IN"/>
        </w:rPr>
      </w:pPr>
      <w:r w:rsidRPr="005712BF">
        <w:rPr>
          <w:rFonts w:ascii="Arial" w:eastAsia="Times New Roman" w:hAnsi="Arial" w:cs="Arial"/>
          <w:color w:val="222222"/>
          <w:lang w:eastAsia="en-IN"/>
        </w:rPr>
        <w:t>The MySQL Community Edition includes:</w:t>
      </w:r>
    </w:p>
    <w:p w:rsidR="001E3D45" w:rsidRPr="005712BF" w:rsidRDefault="001E3D45" w:rsidP="00437A54">
      <w:pPr>
        <w:pStyle w:val="ListParagraph"/>
        <w:numPr>
          <w:ilvl w:val="0"/>
          <w:numId w:val="8"/>
        </w:numPr>
        <w:spacing w:before="0" w:line="480" w:lineRule="auto"/>
        <w:rPr>
          <w:rFonts w:ascii="Arial" w:eastAsia="Times New Roman" w:hAnsi="Arial" w:cs="Arial"/>
          <w:i/>
          <w:color w:val="222222"/>
          <w:lang w:eastAsia="en-IN"/>
        </w:rPr>
      </w:pPr>
      <w:r w:rsidRPr="005712BF">
        <w:rPr>
          <w:rFonts w:ascii="Arial" w:eastAsia="Times New Roman" w:hAnsi="Arial" w:cs="Arial"/>
          <w:color w:val="222222"/>
          <w:lang w:eastAsia="en-IN"/>
        </w:rPr>
        <w:t>Pluggable Storage Engine Architecture</w:t>
      </w:r>
    </w:p>
    <w:p w:rsidR="001E3D45" w:rsidRPr="005712BF" w:rsidRDefault="001E3D45" w:rsidP="00437A54">
      <w:pPr>
        <w:pStyle w:val="ListParagraph"/>
        <w:numPr>
          <w:ilvl w:val="0"/>
          <w:numId w:val="8"/>
        </w:numPr>
        <w:spacing w:before="0" w:line="480" w:lineRule="auto"/>
        <w:rPr>
          <w:rFonts w:ascii="Arial" w:eastAsia="Times New Roman" w:hAnsi="Arial" w:cs="Arial"/>
          <w:i/>
          <w:color w:val="222222"/>
          <w:lang w:eastAsia="en-IN"/>
        </w:rPr>
      </w:pPr>
      <w:r w:rsidRPr="005712BF">
        <w:rPr>
          <w:rFonts w:ascii="Arial" w:eastAsia="Times New Roman" w:hAnsi="Arial" w:cs="Arial"/>
          <w:color w:val="222222"/>
          <w:lang w:eastAsia="en-IN"/>
        </w:rPr>
        <w:t>Multiple Storage Engines: InnoDB , MyISAM, NDB (MySQL Cluster),Memory ,Merge , Archive, CSV</w:t>
      </w:r>
    </w:p>
    <w:p w:rsidR="001E3D45" w:rsidRPr="005712BF" w:rsidRDefault="001E3D45" w:rsidP="00437A54">
      <w:pPr>
        <w:pStyle w:val="ListParagraph"/>
        <w:numPr>
          <w:ilvl w:val="0"/>
          <w:numId w:val="8"/>
        </w:numPr>
        <w:spacing w:before="0" w:line="480" w:lineRule="auto"/>
        <w:rPr>
          <w:rFonts w:ascii="Arial" w:eastAsia="Times New Roman" w:hAnsi="Arial" w:cs="Arial"/>
          <w:i/>
          <w:color w:val="222222"/>
          <w:lang w:eastAsia="en-IN"/>
        </w:rPr>
      </w:pPr>
      <w:r w:rsidRPr="005712BF">
        <w:rPr>
          <w:rFonts w:ascii="Arial" w:eastAsia="Times New Roman" w:hAnsi="Arial" w:cs="Arial"/>
          <w:color w:val="222222"/>
          <w:lang w:eastAsia="en-IN"/>
        </w:rPr>
        <w:t>MySQL Replication to improve application performance and scalability</w:t>
      </w:r>
    </w:p>
    <w:p w:rsidR="001E3D45" w:rsidRPr="005712BF" w:rsidRDefault="001E3D45" w:rsidP="00437A54">
      <w:pPr>
        <w:pStyle w:val="ListParagraph"/>
        <w:numPr>
          <w:ilvl w:val="0"/>
          <w:numId w:val="8"/>
        </w:numPr>
        <w:spacing w:before="0" w:line="480" w:lineRule="auto"/>
        <w:rPr>
          <w:rFonts w:ascii="Arial" w:eastAsia="Times New Roman" w:hAnsi="Arial" w:cs="Arial"/>
          <w:i/>
          <w:color w:val="222222"/>
          <w:lang w:eastAsia="en-IN"/>
        </w:rPr>
      </w:pPr>
      <w:r w:rsidRPr="005712BF">
        <w:rPr>
          <w:rFonts w:ascii="Arial" w:eastAsia="Times New Roman" w:hAnsi="Arial" w:cs="Arial"/>
          <w:color w:val="222222"/>
          <w:lang w:eastAsia="en-IN"/>
        </w:rPr>
        <w:t>MySQL Partitioning to improve performance and management of large database applications</w:t>
      </w:r>
    </w:p>
    <w:p w:rsidR="001E3D45" w:rsidRPr="00322939" w:rsidRDefault="001E3D45" w:rsidP="00437A54">
      <w:pPr>
        <w:pStyle w:val="ListParagraph"/>
        <w:numPr>
          <w:ilvl w:val="0"/>
          <w:numId w:val="8"/>
        </w:numPr>
        <w:spacing w:before="0" w:line="480" w:lineRule="auto"/>
        <w:rPr>
          <w:rFonts w:ascii="Arial" w:eastAsia="Times New Roman" w:hAnsi="Arial" w:cs="Arial"/>
          <w:i/>
          <w:color w:val="222222"/>
          <w:lang w:eastAsia="en-IN"/>
        </w:rPr>
      </w:pPr>
      <w:r w:rsidRPr="005712BF">
        <w:rPr>
          <w:rFonts w:ascii="Arial" w:eastAsia="Times New Roman" w:hAnsi="Arial" w:cs="Arial"/>
          <w:color w:val="222222"/>
          <w:lang w:eastAsia="en-IN"/>
        </w:rPr>
        <w:t>Stored Procedures to improve developer productivity</w:t>
      </w:r>
    </w:p>
    <w:p w:rsidR="00322939" w:rsidRDefault="00322939" w:rsidP="00322939">
      <w:pPr>
        <w:pStyle w:val="Heading4"/>
        <w:rPr>
          <w:rFonts w:eastAsia="Times New Roman"/>
          <w:lang w:eastAsia="en-IN"/>
        </w:rPr>
      </w:pPr>
      <w:r>
        <w:rPr>
          <w:rFonts w:eastAsia="Times New Roman"/>
          <w:lang w:eastAsia="en-IN"/>
        </w:rPr>
        <w:t>Detailed features of mysql</w:t>
      </w:r>
    </w:p>
    <w:p w:rsidR="00322939" w:rsidRDefault="00322939" w:rsidP="00322939">
      <w:pPr>
        <w:rPr>
          <w:lang w:eastAsia="en-IN"/>
        </w:rPr>
      </w:pP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color w:val="000000"/>
        </w:rPr>
        <w:t>The following list shows the most important properties of MySQL. This section is directed to the reader who already has some knowledge of relational databases. We will use some terminology from the relational database world without defining our terms exactly. On the other hand, the explanations should make it possible for database novices to understand to some extent what we are talking about.</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Relational Database System:</w:t>
      </w:r>
      <w:r>
        <w:rPr>
          <w:rStyle w:val="apple-converted-space"/>
          <w:rFonts w:ascii="Calibri" w:hAnsi="Calibri"/>
          <w:color w:val="000000"/>
        </w:rPr>
        <w:t> </w:t>
      </w:r>
      <w:r>
        <w:rPr>
          <w:rFonts w:ascii="Calibri" w:hAnsi="Calibri"/>
          <w:color w:val="000000"/>
        </w:rPr>
        <w:t>Like almost all other database systems on the market, MySQL is a relational database system.</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Client/Server Architecture:</w:t>
      </w:r>
      <w:r>
        <w:rPr>
          <w:rStyle w:val="apple-converted-space"/>
          <w:rFonts w:ascii="Calibri" w:hAnsi="Calibri"/>
          <w:color w:val="000000"/>
        </w:rPr>
        <w:t> </w:t>
      </w:r>
      <w:r>
        <w:rPr>
          <w:rFonts w:ascii="Calibri" w:hAnsi="Calibri"/>
          <w:color w:val="000000"/>
        </w:rPr>
        <w:t>MySQL is a client/server system. There is a database server (MySQL) and arbitrarily many clients (application programs), which communicate with the server; that is, they query data, save changes, etc. The clients can run on the same computer as the server or on another computer (communication via a local network or the Internet).</w:t>
      </w:r>
    </w:p>
    <w:tbl>
      <w:tblPr>
        <w:tblpPr w:leftFromText="45" w:rightFromText="45" w:bottomFromText="300"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DE40F2" w:rsidTr="00DE40F2">
        <w:tc>
          <w:tcPr>
            <w:tcW w:w="0" w:type="auto"/>
            <w:gridSpan w:val="2"/>
            <w:shd w:val="clear" w:color="auto" w:fill="FFFFFF"/>
            <w:hideMark/>
          </w:tcPr>
          <w:p w:rsidR="00DE40F2" w:rsidRDefault="00DE40F2">
            <w:pPr>
              <w:spacing w:line="288" w:lineRule="atLeast"/>
              <w:rPr>
                <w:rFonts w:ascii="Calibri" w:hAnsi="Calibri"/>
                <w:color w:val="333333"/>
                <w:sz w:val="24"/>
                <w:szCs w:val="24"/>
              </w:rPr>
            </w:pPr>
          </w:p>
        </w:tc>
      </w:tr>
      <w:tr w:rsidR="00DE40F2" w:rsidTr="00DE40F2">
        <w:tc>
          <w:tcPr>
            <w:tcW w:w="0" w:type="auto"/>
            <w:shd w:val="clear" w:color="auto" w:fill="FFFFFF"/>
            <w:hideMark/>
          </w:tcPr>
          <w:p w:rsidR="00DE40F2" w:rsidRDefault="00DE40F2">
            <w:pPr>
              <w:spacing w:line="288" w:lineRule="atLeast"/>
              <w:rPr>
                <w:rFonts w:ascii="Calibri" w:hAnsi="Calibri"/>
                <w:color w:val="333333"/>
                <w:sz w:val="24"/>
                <w:szCs w:val="24"/>
              </w:rPr>
            </w:pPr>
          </w:p>
        </w:tc>
        <w:tc>
          <w:tcPr>
            <w:tcW w:w="0" w:type="auto"/>
            <w:shd w:val="clear" w:color="auto" w:fill="FFFFFF"/>
            <w:hideMark/>
          </w:tcPr>
          <w:p w:rsidR="00DE40F2" w:rsidRDefault="00DE40F2">
            <w:pPr>
              <w:spacing w:line="288" w:lineRule="atLeast"/>
              <w:rPr>
                <w:rFonts w:ascii="Calibri" w:hAnsi="Calibri"/>
                <w:color w:val="333333"/>
                <w:sz w:val="24"/>
                <w:szCs w:val="24"/>
              </w:rPr>
            </w:pPr>
          </w:p>
        </w:tc>
      </w:tr>
      <w:tr w:rsidR="00DE40F2" w:rsidTr="00DE40F2">
        <w:tc>
          <w:tcPr>
            <w:tcW w:w="0" w:type="auto"/>
            <w:gridSpan w:val="2"/>
            <w:shd w:val="clear" w:color="auto" w:fill="FFFFFF"/>
            <w:hideMark/>
          </w:tcPr>
          <w:p w:rsidR="00DE40F2" w:rsidRDefault="00DE40F2">
            <w:pPr>
              <w:spacing w:line="288" w:lineRule="atLeast"/>
              <w:rPr>
                <w:rFonts w:ascii="Calibri" w:hAnsi="Calibri"/>
                <w:color w:val="333333"/>
                <w:sz w:val="24"/>
                <w:szCs w:val="24"/>
              </w:rPr>
            </w:pPr>
          </w:p>
        </w:tc>
      </w:tr>
    </w:tbl>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color w:val="000000"/>
        </w:rPr>
        <w:t>Almost all of the familiar large database systems (Oracle, Microsoft SQL Server, etc.) are client/server systems. These are in contrast to the file-server systems, which include Microsoft Access, dBase and FoxPro. The decisive drawback to file-server systems is that when run over a network, they become extremely inefficient as the number of users grows.</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SQL compatibility:</w:t>
      </w:r>
      <w:r>
        <w:rPr>
          <w:rStyle w:val="apple-converted-space"/>
          <w:rFonts w:ascii="Calibri" w:hAnsi="Calibri"/>
          <w:color w:val="000000"/>
        </w:rPr>
        <w:t> </w:t>
      </w:r>
      <w:r>
        <w:rPr>
          <w:rFonts w:ascii="Calibri" w:hAnsi="Calibri"/>
          <w:color w:val="000000"/>
        </w:rPr>
        <w:t xml:space="preserve">MySQL supports as its database language -- as its name suggests – SQL (Structured Query Language). SQL is a standardized language for querying and updating data and for the administration of a database. There are several SQL dialects (about as many as </w:t>
      </w:r>
      <w:r>
        <w:rPr>
          <w:rFonts w:ascii="Calibri" w:hAnsi="Calibri"/>
          <w:color w:val="000000"/>
        </w:rPr>
        <w:lastRenderedPageBreak/>
        <w:t>there are database systems). MySQL adheres to the current SQL standard (at the moment SQL</w:t>
      </w:r>
      <w:proofErr w:type="gramStart"/>
      <w:r>
        <w:rPr>
          <w:rFonts w:ascii="Calibri" w:hAnsi="Calibri"/>
          <w:color w:val="000000"/>
        </w:rPr>
        <w:t>:2003</w:t>
      </w:r>
      <w:proofErr w:type="gramEnd"/>
      <w:r>
        <w:rPr>
          <w:rFonts w:ascii="Calibri" w:hAnsi="Calibri"/>
          <w:color w:val="000000"/>
        </w:rPr>
        <w:t>), although with significant restrictions and a large number of extensions.</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color w:val="000000"/>
        </w:rPr>
        <w:t xml:space="preserve">Through the configuration setting sql-mode you can make the MySQL server behave for the most part compatibly with various database systems. Among these are IBM DB/2 and Oracle. (The setting sql-mode changes some of the syntax conventions, and performs no miracles. </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SubSELECTs:</w:t>
      </w:r>
      <w:r>
        <w:rPr>
          <w:rStyle w:val="apple-converted-space"/>
          <w:rFonts w:ascii="Calibri" w:hAnsi="Calibri"/>
          <w:color w:val="000000"/>
        </w:rPr>
        <w:t> </w:t>
      </w:r>
      <w:r>
        <w:rPr>
          <w:rFonts w:ascii="Calibri" w:hAnsi="Calibri"/>
          <w:color w:val="000000"/>
        </w:rPr>
        <w:t>Since version 4.1, MySQL is capable of processing a query in the form SELECT * FROM table1 WHERE x IN (SELECT y FROM table2) (There are also numerous syntax variants for subSELECTs.)</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Views:</w:t>
      </w:r>
      <w:r>
        <w:rPr>
          <w:rStyle w:val="apple-converted-space"/>
          <w:rFonts w:ascii="Calibri" w:hAnsi="Calibri"/>
          <w:color w:val="000000"/>
        </w:rPr>
        <w:t> </w:t>
      </w:r>
      <w:r>
        <w:rPr>
          <w:rFonts w:ascii="Calibri" w:hAnsi="Calibri"/>
          <w:color w:val="000000"/>
        </w:rPr>
        <w:t>Put simply, views relate to an SQL query that is viewed as a distinct database object and makes possible a particular view of the database. MySQL has supported views since version 5.0.</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Stored procedures:</w:t>
      </w:r>
      <w:r>
        <w:rPr>
          <w:rStyle w:val="apple-converted-space"/>
          <w:rFonts w:ascii="Calibri" w:hAnsi="Calibri"/>
          <w:color w:val="000000"/>
        </w:rPr>
        <w:t> </w:t>
      </w:r>
      <w:r>
        <w:rPr>
          <w:rFonts w:ascii="Calibri" w:hAnsi="Calibri"/>
          <w:color w:val="000000"/>
        </w:rPr>
        <w:t>Here we are dealing with SQL code that is stored in the database system.</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color w:val="000000"/>
        </w:rPr>
        <w:t>Stored procedures (SPs for short) are generally used to simplify certain steps, such as inserting or deleting a data record. For client programmers this has the advantage that they do not have to process the tables directly, but can rely on SPs. Like views, SPs help in the administration of large database projects. SPs can also increase efficiency. MySQL has supported SPs since version 5.0.</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Triggers:</w:t>
      </w:r>
      <w:r>
        <w:rPr>
          <w:rStyle w:val="apple-converted-space"/>
          <w:rFonts w:ascii="Calibri" w:hAnsi="Calibri"/>
          <w:color w:val="000000"/>
        </w:rPr>
        <w:t> </w:t>
      </w:r>
      <w:r>
        <w:rPr>
          <w:rFonts w:ascii="Calibri" w:hAnsi="Calibri"/>
          <w:color w:val="000000"/>
        </w:rPr>
        <w:t>Triggers are SQL commands that are automatically executed by the server in certain database operations (INSERT, UPDATE, and DELETE). MySQL has supported triggers in a limited form from version 5.0, and additional functionality is promised for version 5.1.</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Unicode:</w:t>
      </w:r>
      <w:r>
        <w:rPr>
          <w:rStyle w:val="apple-converted-space"/>
          <w:rFonts w:ascii="Calibri" w:hAnsi="Calibri"/>
          <w:color w:val="000000"/>
        </w:rPr>
        <w:t> </w:t>
      </w:r>
      <w:r>
        <w:rPr>
          <w:rFonts w:ascii="Calibri" w:hAnsi="Calibri"/>
          <w:color w:val="000000"/>
        </w:rPr>
        <w:t>MySQL has supported all conceivable character sets since version 4.1, including Latin-1, Latin-2, and Unicode (either in the variant UTF8 or UCS2).</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User interface:</w:t>
      </w:r>
      <w:r>
        <w:rPr>
          <w:rStyle w:val="apple-converted-space"/>
          <w:rFonts w:ascii="Calibri" w:hAnsi="Calibri"/>
          <w:color w:val="000000"/>
        </w:rPr>
        <w:t> </w:t>
      </w:r>
      <w:r>
        <w:rPr>
          <w:rFonts w:ascii="Calibri" w:hAnsi="Calibri"/>
          <w:color w:val="000000"/>
        </w:rPr>
        <w:t>There are a number of convenient user interfaces for administering a MySQL server.</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Full-text search:</w:t>
      </w:r>
      <w:r>
        <w:rPr>
          <w:rStyle w:val="apple-converted-space"/>
          <w:rFonts w:ascii="Calibri" w:hAnsi="Calibri"/>
          <w:color w:val="000000"/>
        </w:rPr>
        <w:t> </w:t>
      </w:r>
      <w:r>
        <w:rPr>
          <w:rFonts w:ascii="Calibri" w:hAnsi="Calibri"/>
          <w:color w:val="000000"/>
        </w:rPr>
        <w:t>Full-text search simplifies and accelerates the search for words that are located within a text field. If you employ MySQL for storing text (such as in an Internet discussion group), you can use full-text search to implement simply an efficient search function.</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Replication:</w:t>
      </w:r>
      <w:r>
        <w:rPr>
          <w:rStyle w:val="apple-converted-space"/>
          <w:rFonts w:ascii="Calibri" w:hAnsi="Calibri"/>
          <w:color w:val="000000"/>
        </w:rPr>
        <w:t> </w:t>
      </w:r>
      <w:r>
        <w:rPr>
          <w:rFonts w:ascii="Calibri" w:hAnsi="Calibri"/>
          <w:color w:val="000000"/>
        </w:rPr>
        <w:t>Replication allows the contents of a database to be copied (replicated) onto a number of computers. In practice, this is done for two reasons: to increase protection against system failure (so that if one computer goes down, another can be put into service) and to improve the speed of database queries.</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Transactions:</w:t>
      </w:r>
      <w:r>
        <w:rPr>
          <w:rStyle w:val="apple-converted-space"/>
          <w:rFonts w:ascii="Calibri" w:hAnsi="Calibri"/>
          <w:color w:val="000000"/>
        </w:rPr>
        <w:t> </w:t>
      </w:r>
      <w:r>
        <w:rPr>
          <w:rFonts w:ascii="Calibri" w:hAnsi="Calibri"/>
          <w:color w:val="000000"/>
        </w:rPr>
        <w:t xml:space="preserve">In the context of a database system, a transaction means the execution of several database operations as a block. The database system ensures that either all of the operations </w:t>
      </w:r>
      <w:r>
        <w:rPr>
          <w:rFonts w:ascii="Calibri" w:hAnsi="Calibri"/>
          <w:color w:val="000000"/>
        </w:rPr>
        <w:lastRenderedPageBreak/>
        <w:t xml:space="preserve">are correctly executed or none of them. This holds even if in the middle of a transaction there is a power failure, the computer crashes, or some other disaster occurs. Thus, for example, it cannot occur that a sum of money is withdrawn from account </w:t>
      </w:r>
      <w:proofErr w:type="gramStart"/>
      <w:r>
        <w:rPr>
          <w:rFonts w:ascii="Calibri" w:hAnsi="Calibri"/>
          <w:color w:val="000000"/>
        </w:rPr>
        <w:t>A</w:t>
      </w:r>
      <w:proofErr w:type="gramEnd"/>
      <w:r>
        <w:rPr>
          <w:rFonts w:ascii="Calibri" w:hAnsi="Calibri"/>
          <w:color w:val="000000"/>
        </w:rPr>
        <w:t xml:space="preserve"> but fails to be deposited in account B due to some type of system error.</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color w:val="000000"/>
        </w:rPr>
        <w:t>Transactions also give programmers the possibility of interrupting a series of already executed commands (a sort of revocation). In many situations this leads to a considerable simplification of the programming process. In spite of popular opinion, MySQL has supported transactions for a long time. One should note here that MySQL can store tables in a variety of formats. The default table format is called MyISAM, and this format does not support transactions. But there are a number of additional formats that do support transactions. The most popular of these is InnoDB, which will be described extensively in this book.</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Foreign key constraints:</w:t>
      </w:r>
      <w:r>
        <w:rPr>
          <w:rStyle w:val="apple-converted-space"/>
          <w:rFonts w:ascii="Calibri" w:hAnsi="Calibri"/>
          <w:color w:val="000000"/>
        </w:rPr>
        <w:t> </w:t>
      </w:r>
      <w:r>
        <w:rPr>
          <w:rFonts w:ascii="Calibri" w:hAnsi="Calibri"/>
          <w:color w:val="000000"/>
        </w:rPr>
        <w:t>These are rules that ensure that there are no cross references in linked tables that lead to nowhere. MySQL supports foreign key constraints for InnoDB tables.</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GIS functions:</w:t>
      </w:r>
      <w:r>
        <w:rPr>
          <w:rStyle w:val="apple-converted-space"/>
          <w:rFonts w:ascii="Calibri" w:hAnsi="Calibri"/>
          <w:color w:val="000000"/>
        </w:rPr>
        <w:t> </w:t>
      </w:r>
      <w:r>
        <w:rPr>
          <w:rFonts w:ascii="Calibri" w:hAnsi="Calibri"/>
          <w:color w:val="000000"/>
        </w:rPr>
        <w:t>Since version 4.1, MySQL has supported the storing and processing of two-dimensional geographical data. Thus MySQL is well suited for GIS (geographic information systems) applications.</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Programming languages:</w:t>
      </w:r>
      <w:r>
        <w:rPr>
          <w:rStyle w:val="apple-converted-space"/>
          <w:rFonts w:ascii="Calibri" w:hAnsi="Calibri"/>
          <w:color w:val="000000"/>
        </w:rPr>
        <w:t> </w:t>
      </w:r>
      <w:r>
        <w:rPr>
          <w:rFonts w:ascii="Calibri" w:hAnsi="Calibri"/>
          <w:color w:val="000000"/>
        </w:rPr>
        <w:t>There are quite a number of APIs (application programming interfaces) and libraries for the development of MySQL applications. For client programming you can use, among others, the languages C, C++, Java, Perl, PHP, Python, and Tcl.</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ODBC:</w:t>
      </w:r>
      <w:r>
        <w:rPr>
          <w:rStyle w:val="apple-converted-space"/>
          <w:rFonts w:ascii="Calibri" w:hAnsi="Calibri"/>
          <w:color w:val="000000"/>
        </w:rPr>
        <w:t> </w:t>
      </w:r>
      <w:r>
        <w:rPr>
          <w:rFonts w:ascii="Calibri" w:hAnsi="Calibri"/>
          <w:color w:val="000000"/>
        </w:rPr>
        <w:t>MySQL supports the ODBC interface</w:t>
      </w:r>
      <w:r>
        <w:rPr>
          <w:rStyle w:val="apple-converted-space"/>
          <w:rFonts w:ascii="Calibri" w:hAnsi="Calibri"/>
          <w:color w:val="000000"/>
        </w:rPr>
        <w:t> </w:t>
      </w:r>
      <w:hyperlink r:id="rId251" w:history="1">
        <w:r w:rsidRPr="00DE40F2">
          <w:rPr>
            <w:rStyle w:val="Hyperlink"/>
            <w:rFonts w:ascii="Calibri" w:hAnsi="Calibri"/>
            <w:color w:val="auto"/>
          </w:rPr>
          <w:t>Connector/ODBC</w:t>
        </w:r>
      </w:hyperlink>
      <w:r w:rsidRPr="00DE40F2">
        <w:rPr>
          <w:rFonts w:ascii="Calibri" w:hAnsi="Calibri"/>
        </w:rPr>
        <w:t>.</w:t>
      </w:r>
      <w:r>
        <w:rPr>
          <w:rFonts w:ascii="Calibri" w:hAnsi="Calibri"/>
          <w:color w:val="000000"/>
        </w:rPr>
        <w:t xml:space="preserve"> This allows MySQL to be addressed by all the usual programming languages that run under Microsoft Windows (Delphi, Visual Basic, etc.). The ODBC interface can also be implemented under </w:t>
      </w:r>
      <w:proofErr w:type="gramStart"/>
      <w:r>
        <w:rPr>
          <w:rFonts w:ascii="Calibri" w:hAnsi="Calibri"/>
          <w:color w:val="000000"/>
        </w:rPr>
        <w:t>Unix</w:t>
      </w:r>
      <w:proofErr w:type="gramEnd"/>
      <w:r>
        <w:rPr>
          <w:rFonts w:ascii="Calibri" w:hAnsi="Calibri"/>
          <w:color w:val="000000"/>
        </w:rPr>
        <w:t>, though that is seldom necessary.</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color w:val="000000"/>
        </w:rPr>
        <w:t>Windows programmers who have migrated to Microsoft's new .NET platform can, if they wish, use the ODBC provider or the .NET interface Connector/NET.</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Platform independence:</w:t>
      </w:r>
      <w:r>
        <w:rPr>
          <w:rStyle w:val="apple-converted-space"/>
          <w:rFonts w:ascii="Calibri" w:hAnsi="Calibri"/>
          <w:color w:val="000000"/>
        </w:rPr>
        <w:t> </w:t>
      </w:r>
      <w:r>
        <w:rPr>
          <w:rFonts w:ascii="Calibri" w:hAnsi="Calibri"/>
          <w:color w:val="000000"/>
        </w:rPr>
        <w:t xml:space="preserve">It is not only client applications that run under a variety of operating systems; MySQL itself (that is, the server) can be executed under a number of operating systems. The most important are Apple Macintosh OS X, Linux, Microsoft Windows, and the countless </w:t>
      </w:r>
      <w:proofErr w:type="gramStart"/>
      <w:r>
        <w:rPr>
          <w:rFonts w:ascii="Calibri" w:hAnsi="Calibri"/>
          <w:color w:val="000000"/>
        </w:rPr>
        <w:t>Unix</w:t>
      </w:r>
      <w:proofErr w:type="gramEnd"/>
      <w:r>
        <w:rPr>
          <w:rFonts w:ascii="Calibri" w:hAnsi="Calibri"/>
          <w:color w:val="000000"/>
        </w:rPr>
        <w:t xml:space="preserve"> variants, such as AIX, BSDI, FreeBSD, HP-UX, OpenBSD, Net BSD, SGI Iris, and Sun Solaris.</w:t>
      </w:r>
    </w:p>
    <w:p w:rsidR="00DE40F2" w:rsidRDefault="00DE40F2" w:rsidP="00DE40F2">
      <w:pPr>
        <w:pStyle w:val="NormalWeb"/>
        <w:shd w:val="clear" w:color="auto" w:fill="FFFFFF"/>
        <w:spacing w:before="0" w:beforeAutospacing="0" w:after="300" w:afterAutospacing="0" w:line="288" w:lineRule="atLeast"/>
        <w:rPr>
          <w:rFonts w:ascii="Calibri" w:hAnsi="Calibri"/>
          <w:color w:val="000000"/>
        </w:rPr>
      </w:pPr>
      <w:r>
        <w:rPr>
          <w:rFonts w:ascii="Calibri" w:hAnsi="Calibri"/>
          <w:b/>
          <w:bCs/>
          <w:color w:val="000000"/>
        </w:rPr>
        <w:t>Speed:</w:t>
      </w:r>
      <w:r>
        <w:rPr>
          <w:rStyle w:val="apple-converted-space"/>
          <w:rFonts w:ascii="Calibri" w:hAnsi="Calibri"/>
          <w:color w:val="000000"/>
        </w:rPr>
        <w:t> </w:t>
      </w:r>
      <w:r>
        <w:rPr>
          <w:rFonts w:ascii="Calibri" w:hAnsi="Calibri"/>
          <w:color w:val="000000"/>
        </w:rPr>
        <w:t>MySQL is considered a very fast database program. This speed has been backed up by a large number of benchmark.</w:t>
      </w:r>
    </w:p>
    <w:p w:rsidR="00A7268B" w:rsidRDefault="00A7268B" w:rsidP="00322939">
      <w:pPr>
        <w:rPr>
          <w:lang w:eastAsia="en-IN"/>
        </w:rPr>
      </w:pPr>
    </w:p>
    <w:p w:rsidR="00322939" w:rsidRPr="00322939" w:rsidRDefault="00322939" w:rsidP="00322939">
      <w:pPr>
        <w:rPr>
          <w:lang w:eastAsia="en-IN"/>
        </w:rPr>
      </w:pPr>
    </w:p>
    <w:p w:rsidR="00801821" w:rsidRDefault="00801821" w:rsidP="00995604">
      <w:pPr>
        <w:pStyle w:val="Heading2"/>
      </w:pPr>
      <w:r>
        <w:lastRenderedPageBreak/>
        <w:t xml:space="preserve">ide for </w:t>
      </w:r>
      <w:r w:rsidRPr="003D00A7">
        <w:t>Database</w:t>
      </w:r>
    </w:p>
    <w:p w:rsidR="00322939" w:rsidRPr="00322939" w:rsidRDefault="00322939" w:rsidP="00322939"/>
    <w:p w:rsidR="008710F0" w:rsidRDefault="008710F0" w:rsidP="00DD5FCB">
      <w:pPr>
        <w:pStyle w:val="Heading3"/>
      </w:pPr>
      <w:r w:rsidRPr="003D00A7">
        <w:t>MySQL</w:t>
      </w:r>
      <w:r>
        <w:t xml:space="preserve"> </w:t>
      </w:r>
      <w:r w:rsidRPr="00995604">
        <w:t>workbench</w:t>
      </w:r>
    </w:p>
    <w:p w:rsidR="00301F28" w:rsidRDefault="00866347" w:rsidP="00DD5FCB">
      <w:r>
        <w:rPr>
          <w:noProof/>
          <w:lang w:bidi="ar-SA"/>
        </w:rPr>
        <w:drawing>
          <wp:anchor distT="0" distB="0" distL="114300" distR="114300" simplePos="0" relativeHeight="251667456" behindDoc="1" locked="0" layoutInCell="1" allowOverlap="1">
            <wp:simplePos x="0" y="0"/>
            <wp:positionH relativeFrom="column">
              <wp:posOffset>19050</wp:posOffset>
            </wp:positionH>
            <wp:positionV relativeFrom="paragraph">
              <wp:posOffset>0</wp:posOffset>
            </wp:positionV>
            <wp:extent cx="1143000" cy="1143000"/>
            <wp:effectExtent l="19050" t="0" r="0" b="0"/>
            <wp:wrapTight wrapText="bothSides">
              <wp:wrapPolygon edited="0">
                <wp:start x="-360" y="0"/>
                <wp:lineTo x="-360" y="21240"/>
                <wp:lineTo x="21600" y="21240"/>
                <wp:lineTo x="21600" y="0"/>
                <wp:lineTo x="-360" y="0"/>
              </wp:wrapPolygon>
            </wp:wrapTight>
            <wp:docPr id="30" name="Picture 29" descr="mysql workbe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bench.jpg"/>
                    <pic:cNvPicPr/>
                  </pic:nvPicPr>
                  <pic:blipFill>
                    <a:blip r:embed="rId252" cstate="print"/>
                    <a:stretch>
                      <a:fillRect/>
                    </a:stretch>
                  </pic:blipFill>
                  <pic:spPr>
                    <a:xfrm>
                      <a:off x="0" y="0"/>
                      <a:ext cx="1143000" cy="1143000"/>
                    </a:xfrm>
                    <a:prstGeom prst="rect">
                      <a:avLst/>
                    </a:prstGeom>
                  </pic:spPr>
                </pic:pic>
              </a:graphicData>
            </a:graphic>
          </wp:anchor>
        </w:drawing>
      </w:r>
    </w:p>
    <w:p w:rsidR="00866347" w:rsidRPr="00301F28" w:rsidRDefault="00866347" w:rsidP="00301F28"/>
    <w:p w:rsidR="00801821" w:rsidRDefault="00927A60" w:rsidP="001E3D45">
      <w:pPr>
        <w:pStyle w:val="ListParagraph"/>
        <w:spacing w:line="480" w:lineRule="auto"/>
        <w:rPr>
          <w:rFonts w:ascii="Arial" w:hAnsi="Arial" w:cs="Arial"/>
          <w:color w:val="000000"/>
          <w:sz w:val="18"/>
          <w:szCs w:val="18"/>
          <w:shd w:val="clear" w:color="auto" w:fill="FFFFFF"/>
        </w:rPr>
      </w:pPr>
      <w:r w:rsidRPr="00927A60">
        <w:rPr>
          <w:rFonts w:ascii="Arial" w:hAnsi="Arial" w:cs="Arial"/>
          <w:color w:val="000000" w:themeColor="text1"/>
          <w:shd w:val="clear" w:color="auto" w:fill="FFFFFF"/>
        </w:rPr>
        <w:t>MySQL Workbench is a visual database design tool that integrates SQL evelopment</w:t>
      </w:r>
      <w:proofErr w:type="gramStart"/>
      <w:r w:rsidRPr="00927A60">
        <w:rPr>
          <w:rFonts w:ascii="Arial" w:hAnsi="Arial" w:cs="Arial"/>
          <w:color w:val="000000" w:themeColor="text1"/>
          <w:shd w:val="clear" w:color="auto" w:fill="FFFFFF"/>
        </w:rPr>
        <w:t>,administration</w:t>
      </w:r>
      <w:proofErr w:type="gramEnd"/>
      <w:r w:rsidRPr="00927A60">
        <w:rPr>
          <w:rFonts w:ascii="Arial" w:hAnsi="Arial" w:cs="Arial"/>
          <w:color w:val="000000" w:themeColor="text1"/>
          <w:shd w:val="clear" w:color="auto" w:fill="FFFFFF"/>
        </w:rPr>
        <w:t>, database design, creation and maintenance into a single integrated development environment for the MySQL database system. It is the successor to DBDesigner 4 from fabFORCE.net, and replaces the previous package of software</w:t>
      </w:r>
      <w:proofErr w:type="gramStart"/>
      <w:r w:rsidRPr="00927A60">
        <w:rPr>
          <w:rFonts w:ascii="Arial" w:hAnsi="Arial" w:cs="Arial"/>
          <w:color w:val="000000" w:themeColor="text1"/>
          <w:shd w:val="clear" w:color="auto" w:fill="FFFFFF"/>
        </w:rPr>
        <w:t>,MySQL</w:t>
      </w:r>
      <w:proofErr w:type="gramEnd"/>
      <w:r w:rsidRPr="00927A60">
        <w:rPr>
          <w:rFonts w:ascii="Arial" w:hAnsi="Arial" w:cs="Arial"/>
          <w:color w:val="000000" w:themeColor="text1"/>
          <w:shd w:val="clear" w:color="auto" w:fill="FFFFFF"/>
        </w:rPr>
        <w:t xml:space="preserve"> GUI Tools Bundle.</w:t>
      </w:r>
      <w:r w:rsidR="00866347">
        <w:rPr>
          <w:rFonts w:ascii="Arial" w:hAnsi="Arial" w:cs="Arial"/>
          <w:color w:val="000000" w:themeColor="text1"/>
          <w:shd w:val="clear" w:color="auto" w:fill="FFFFFF"/>
        </w:rPr>
        <w:t xml:space="preserve"> </w:t>
      </w:r>
      <w:hyperlink r:id="rId253" w:tgtFrame="_blank" w:history="1">
        <w:r w:rsidR="00866347" w:rsidRPr="00866347">
          <w:rPr>
            <w:rFonts w:ascii="Arial" w:hAnsi="Arial" w:cs="Arial"/>
            <w:color w:val="1F4F82"/>
            <w:sz w:val="18"/>
          </w:rPr>
          <w:t>MySQL Workbench</w:t>
        </w:r>
      </w:hyperlink>
      <w:r w:rsidR="00866347" w:rsidRPr="00866347">
        <w:rPr>
          <w:rFonts w:ascii="Arial" w:hAnsi="Arial" w:cs="Arial"/>
          <w:color w:val="000000"/>
          <w:sz w:val="18"/>
        </w:rPr>
        <w:t> </w:t>
      </w:r>
      <w:r w:rsidR="00866347" w:rsidRPr="00866347">
        <w:rPr>
          <w:rFonts w:ascii="Arial" w:hAnsi="Arial" w:cs="Arial"/>
          <w:color w:val="000000"/>
          <w:sz w:val="18"/>
          <w:szCs w:val="18"/>
          <w:shd w:val="clear" w:color="auto" w:fill="FFFFFF"/>
        </w:rPr>
        <w:t>enables a DBA, developer, or data architect to visually design, generate, and manage all types of databases including Web, OLTP, and data warehouse databases. It includes everything a data modeler needs for creating complex ER models, and also delivers key features for performing difficult change management and documentation tasks that normally require much time and effort. MySQL Workbench is available on Windows, Linux and Mac OS.</w:t>
      </w:r>
    </w:p>
    <w:p w:rsidR="00866347" w:rsidRDefault="003B44FF" w:rsidP="003B44FF">
      <w:pPr>
        <w:pStyle w:val="Heading4"/>
        <w:rPr>
          <w:shd w:val="clear" w:color="auto" w:fill="FFFFFF"/>
        </w:rPr>
      </w:pPr>
      <w:r>
        <w:rPr>
          <w:shd w:val="clear" w:color="auto" w:fill="FFFFFF"/>
        </w:rPr>
        <w:t>benefits</w:t>
      </w:r>
    </w:p>
    <w:p w:rsidR="003B44FF" w:rsidRPr="003B44FF" w:rsidRDefault="003B44FF" w:rsidP="003B44FF">
      <w:r>
        <w:tab/>
      </w:r>
    </w:p>
    <w:p w:rsidR="003B44FF" w:rsidRPr="003B44FF" w:rsidRDefault="003B44FF" w:rsidP="00437A54">
      <w:pPr>
        <w:numPr>
          <w:ilvl w:val="0"/>
          <w:numId w:val="17"/>
        </w:numPr>
        <w:shd w:val="clear" w:color="auto" w:fill="FFFFFF"/>
        <w:spacing w:before="0" w:after="150" w:line="240" w:lineRule="atLeast"/>
        <w:ind w:left="0" w:right="75"/>
        <w:rPr>
          <w:rFonts w:ascii="Arial" w:eastAsia="Times New Roman" w:hAnsi="Arial" w:cs="Arial"/>
          <w:color w:val="000000"/>
          <w:sz w:val="18"/>
          <w:szCs w:val="18"/>
          <w:lang w:val="en-IN" w:eastAsia="en-IN" w:bidi="bn-IN"/>
        </w:rPr>
      </w:pPr>
      <w:r w:rsidRPr="003B44FF">
        <w:rPr>
          <w:rFonts w:ascii="Arial" w:eastAsia="Times New Roman" w:hAnsi="Arial" w:cs="Arial"/>
          <w:color w:val="000000"/>
          <w:sz w:val="18"/>
          <w:szCs w:val="18"/>
          <w:lang w:val="en-IN" w:eastAsia="en-IN" w:bidi="bn-IN"/>
        </w:rPr>
        <w:t>Simplifies database design and maintenance</w:t>
      </w:r>
    </w:p>
    <w:p w:rsidR="003B44FF" w:rsidRPr="003B44FF" w:rsidRDefault="003B44FF" w:rsidP="00437A54">
      <w:pPr>
        <w:numPr>
          <w:ilvl w:val="0"/>
          <w:numId w:val="17"/>
        </w:numPr>
        <w:shd w:val="clear" w:color="auto" w:fill="FFFFFF"/>
        <w:spacing w:before="0" w:after="150" w:line="240" w:lineRule="atLeast"/>
        <w:ind w:left="0" w:right="75"/>
        <w:rPr>
          <w:rFonts w:ascii="Arial" w:eastAsia="Times New Roman" w:hAnsi="Arial" w:cs="Arial"/>
          <w:color w:val="000000"/>
          <w:sz w:val="18"/>
          <w:szCs w:val="18"/>
          <w:lang w:val="en-IN" w:eastAsia="en-IN" w:bidi="bn-IN"/>
        </w:rPr>
      </w:pPr>
      <w:r w:rsidRPr="003B44FF">
        <w:rPr>
          <w:rFonts w:ascii="Arial" w:eastAsia="Times New Roman" w:hAnsi="Arial" w:cs="Arial"/>
          <w:color w:val="000000"/>
          <w:sz w:val="18"/>
          <w:szCs w:val="18"/>
          <w:lang w:val="en-IN" w:eastAsia="en-IN" w:bidi="bn-IN"/>
        </w:rPr>
        <w:t>Automates time-consuming and error-prone tasks</w:t>
      </w:r>
    </w:p>
    <w:p w:rsidR="003B44FF" w:rsidRPr="003B44FF" w:rsidRDefault="003B44FF" w:rsidP="00437A54">
      <w:pPr>
        <w:numPr>
          <w:ilvl w:val="0"/>
          <w:numId w:val="17"/>
        </w:numPr>
        <w:shd w:val="clear" w:color="auto" w:fill="FFFFFF"/>
        <w:spacing w:before="0" w:after="150" w:line="240" w:lineRule="atLeast"/>
        <w:ind w:left="0" w:right="75"/>
        <w:rPr>
          <w:rFonts w:ascii="Arial" w:eastAsia="Times New Roman" w:hAnsi="Arial" w:cs="Arial"/>
          <w:color w:val="000000"/>
          <w:sz w:val="18"/>
          <w:szCs w:val="18"/>
          <w:lang w:val="en-IN" w:eastAsia="en-IN" w:bidi="bn-IN"/>
        </w:rPr>
      </w:pPr>
      <w:r w:rsidRPr="003B44FF">
        <w:rPr>
          <w:rFonts w:ascii="Arial" w:eastAsia="Times New Roman" w:hAnsi="Arial" w:cs="Arial"/>
          <w:color w:val="000000"/>
          <w:sz w:val="18"/>
          <w:szCs w:val="18"/>
          <w:lang w:val="en-IN" w:eastAsia="en-IN" w:bidi="bn-IN"/>
        </w:rPr>
        <w:t>Enables data architects to visualize requirements, communicate with stakeholders, and resolve design issues before a major investment of time and resources is made</w:t>
      </w:r>
    </w:p>
    <w:p w:rsidR="003B44FF" w:rsidRPr="003B44FF" w:rsidRDefault="003B44FF" w:rsidP="00437A54">
      <w:pPr>
        <w:numPr>
          <w:ilvl w:val="0"/>
          <w:numId w:val="17"/>
        </w:numPr>
        <w:shd w:val="clear" w:color="auto" w:fill="FFFFFF"/>
        <w:spacing w:before="0" w:after="150" w:line="240" w:lineRule="atLeast"/>
        <w:ind w:left="0" w:right="75"/>
        <w:rPr>
          <w:rFonts w:ascii="Arial" w:eastAsia="Times New Roman" w:hAnsi="Arial" w:cs="Arial"/>
          <w:color w:val="000000"/>
          <w:sz w:val="18"/>
          <w:szCs w:val="18"/>
          <w:lang w:val="en-IN" w:eastAsia="en-IN" w:bidi="bn-IN"/>
        </w:rPr>
      </w:pPr>
      <w:r w:rsidRPr="003B44FF">
        <w:rPr>
          <w:rFonts w:ascii="Arial" w:eastAsia="Times New Roman" w:hAnsi="Arial" w:cs="Arial"/>
          <w:color w:val="000000"/>
          <w:sz w:val="18"/>
          <w:szCs w:val="18"/>
          <w:lang w:val="en-IN" w:eastAsia="en-IN" w:bidi="bn-IN"/>
        </w:rPr>
        <w:t>Enables model-driven database design—the most efficient methodology for creating valid and well-performing databases—while providing the flexibility to respond to evolving business requirements</w:t>
      </w:r>
    </w:p>
    <w:p w:rsidR="003B44FF" w:rsidRPr="003B44FF" w:rsidRDefault="003B44FF" w:rsidP="00437A54">
      <w:pPr>
        <w:numPr>
          <w:ilvl w:val="0"/>
          <w:numId w:val="17"/>
        </w:numPr>
        <w:shd w:val="clear" w:color="auto" w:fill="FFFFFF"/>
        <w:spacing w:before="0" w:after="150" w:line="240" w:lineRule="atLeast"/>
        <w:ind w:left="0" w:right="75"/>
        <w:rPr>
          <w:rFonts w:ascii="Arial" w:eastAsia="Times New Roman" w:hAnsi="Arial" w:cs="Arial"/>
          <w:color w:val="000000"/>
          <w:sz w:val="18"/>
          <w:szCs w:val="18"/>
          <w:lang w:val="en-IN" w:eastAsia="en-IN" w:bidi="bn-IN"/>
        </w:rPr>
      </w:pPr>
      <w:r w:rsidRPr="003B44FF">
        <w:rPr>
          <w:rFonts w:ascii="Arial" w:eastAsia="Times New Roman" w:hAnsi="Arial" w:cs="Arial"/>
          <w:color w:val="000000"/>
          <w:sz w:val="18"/>
          <w:szCs w:val="18"/>
          <w:lang w:val="en-IN" w:eastAsia="en-IN" w:bidi="bn-IN"/>
        </w:rPr>
        <w:t>Provides capabilities to forward-engineer physical database designs and reverse-engineer existing databases</w:t>
      </w:r>
    </w:p>
    <w:p w:rsidR="003B44FF" w:rsidRPr="003B44FF" w:rsidRDefault="003B44FF" w:rsidP="00437A54">
      <w:pPr>
        <w:numPr>
          <w:ilvl w:val="0"/>
          <w:numId w:val="17"/>
        </w:numPr>
        <w:shd w:val="clear" w:color="auto" w:fill="FFFFFF"/>
        <w:spacing w:before="0" w:after="150" w:line="240" w:lineRule="atLeast"/>
        <w:ind w:left="0" w:right="75"/>
        <w:rPr>
          <w:rFonts w:ascii="Arial" w:eastAsia="Times New Roman" w:hAnsi="Arial" w:cs="Arial"/>
          <w:color w:val="000000"/>
          <w:sz w:val="18"/>
          <w:szCs w:val="18"/>
          <w:lang w:val="en-IN" w:eastAsia="en-IN" w:bidi="bn-IN"/>
        </w:rPr>
      </w:pPr>
      <w:r w:rsidRPr="003B44FF">
        <w:rPr>
          <w:rFonts w:ascii="Arial" w:eastAsia="Times New Roman" w:hAnsi="Arial" w:cs="Arial"/>
          <w:color w:val="000000"/>
          <w:sz w:val="18"/>
          <w:szCs w:val="18"/>
          <w:lang w:val="en-IN" w:eastAsia="en-IN" w:bidi="bn-IN"/>
        </w:rPr>
        <w:t>Allows you to import SQL scripts to build models and export models to DDL scripts that can be run at a later time</w:t>
      </w:r>
    </w:p>
    <w:p w:rsidR="003B44FF" w:rsidRPr="003B44FF" w:rsidRDefault="003B44FF" w:rsidP="00437A54">
      <w:pPr>
        <w:numPr>
          <w:ilvl w:val="0"/>
          <w:numId w:val="17"/>
        </w:numPr>
        <w:shd w:val="clear" w:color="auto" w:fill="FFFFFF"/>
        <w:spacing w:before="0" w:after="150" w:line="240" w:lineRule="atLeast"/>
        <w:ind w:left="0" w:right="75"/>
        <w:rPr>
          <w:rFonts w:ascii="Arial" w:eastAsia="Times New Roman" w:hAnsi="Arial" w:cs="Arial"/>
          <w:color w:val="000000"/>
          <w:sz w:val="18"/>
          <w:szCs w:val="18"/>
          <w:lang w:val="en-IN" w:eastAsia="en-IN" w:bidi="bn-IN"/>
        </w:rPr>
      </w:pPr>
      <w:r w:rsidRPr="003B44FF">
        <w:rPr>
          <w:rFonts w:ascii="Arial" w:eastAsia="Times New Roman" w:hAnsi="Arial" w:cs="Arial"/>
          <w:color w:val="000000"/>
          <w:sz w:val="18"/>
          <w:szCs w:val="18"/>
          <w:lang w:val="en-IN" w:eastAsia="en-IN" w:bidi="bn-IN"/>
        </w:rPr>
        <w:t>Enables you to compare two live databases or a model and a live database, visually see the differences, and perform a synchronization between a model and a live database or vice versa</w:t>
      </w:r>
    </w:p>
    <w:p w:rsidR="00866347" w:rsidRDefault="003B44FF" w:rsidP="00437A54">
      <w:pPr>
        <w:numPr>
          <w:ilvl w:val="0"/>
          <w:numId w:val="17"/>
        </w:numPr>
        <w:shd w:val="clear" w:color="auto" w:fill="FFFFFF"/>
        <w:spacing w:before="0" w:after="150" w:line="240" w:lineRule="atLeast"/>
        <w:ind w:left="0" w:right="75"/>
        <w:rPr>
          <w:rFonts w:ascii="Arial" w:eastAsia="Times New Roman" w:hAnsi="Arial" w:cs="Arial"/>
          <w:color w:val="000000"/>
          <w:sz w:val="18"/>
          <w:szCs w:val="18"/>
          <w:lang w:val="en-IN" w:eastAsia="en-IN" w:bidi="bn-IN"/>
        </w:rPr>
      </w:pPr>
      <w:r w:rsidRPr="003B44FF">
        <w:rPr>
          <w:rFonts w:ascii="Arial" w:eastAsia="Times New Roman" w:hAnsi="Arial" w:cs="Arial"/>
          <w:color w:val="000000"/>
          <w:sz w:val="18"/>
          <w:szCs w:val="18"/>
          <w:lang w:val="en-IN" w:eastAsia="en-IN" w:bidi="bn-IN"/>
        </w:rPr>
        <w:t>Simplifies the documentation of database designs, providing a point-and-click process that delivers documentation in HTML or plain-text format</w:t>
      </w:r>
    </w:p>
    <w:p w:rsidR="001A3DBD" w:rsidRDefault="001A3DBD" w:rsidP="001A3DBD">
      <w:pPr>
        <w:shd w:val="clear" w:color="auto" w:fill="FFFFFF"/>
        <w:spacing w:before="0" w:after="150" w:line="240" w:lineRule="atLeast"/>
        <w:ind w:right="75"/>
        <w:rPr>
          <w:rFonts w:ascii="Arial" w:eastAsia="Times New Roman" w:hAnsi="Arial" w:cs="Arial"/>
          <w:color w:val="000000"/>
          <w:sz w:val="18"/>
          <w:szCs w:val="18"/>
          <w:lang w:val="en-IN" w:eastAsia="en-IN" w:bidi="bn-IN"/>
        </w:rPr>
      </w:pPr>
    </w:p>
    <w:p w:rsidR="00896AFF" w:rsidRDefault="001A3DBD" w:rsidP="00896AFF">
      <w:pPr>
        <w:pStyle w:val="Heading4"/>
        <w:rPr>
          <w:rFonts w:eastAsia="Times New Roman"/>
          <w:lang w:val="en-IN" w:eastAsia="en-IN" w:bidi="bn-IN"/>
        </w:rPr>
      </w:pPr>
      <w:r>
        <w:rPr>
          <w:rFonts w:eastAsia="Times New Roman"/>
          <w:lang w:val="en-IN" w:eastAsia="en-IN" w:bidi="bn-IN"/>
        </w:rPr>
        <w:lastRenderedPageBreak/>
        <w:t>tools</w:t>
      </w:r>
    </w:p>
    <w:p w:rsidR="00896AFF" w:rsidRDefault="00896AFF" w:rsidP="00896AFF">
      <w:pPr>
        <w:rPr>
          <w:lang w:val="en-IN" w:eastAsia="en-IN" w:bidi="bn-IN"/>
        </w:rPr>
      </w:pPr>
      <w:r>
        <w:rPr>
          <w:lang w:val="en-IN" w:eastAsia="en-IN" w:bidi="bn-IN"/>
        </w:rPr>
        <w:t>The three main tools of MySQL Workbench are:</w:t>
      </w:r>
    </w:p>
    <w:p w:rsidR="00896AFF" w:rsidRPr="00896AFF" w:rsidRDefault="00896AFF" w:rsidP="00437A54">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lang w:val="en-IN" w:eastAsia="en-IN" w:bidi="bn-IN"/>
        </w:rPr>
      </w:pPr>
      <w:r w:rsidRPr="00896AFF">
        <w:rPr>
          <w:rFonts w:ascii="Verdana" w:eastAsia="Times New Roman" w:hAnsi="Verdana" w:cs="Times New Roman"/>
          <w:color w:val="000000"/>
          <w:lang w:val="en-IN" w:eastAsia="en-IN" w:bidi="bn-IN"/>
        </w:rPr>
        <w:t>SQL Development</w:t>
      </w:r>
    </w:p>
    <w:p w:rsidR="00896AFF" w:rsidRPr="00896AFF" w:rsidRDefault="00896AFF" w:rsidP="00437A54">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lang w:val="en-IN" w:eastAsia="en-IN" w:bidi="bn-IN"/>
        </w:rPr>
      </w:pPr>
      <w:r w:rsidRPr="00896AFF">
        <w:rPr>
          <w:rFonts w:ascii="Verdana" w:eastAsia="Times New Roman" w:hAnsi="Verdana" w:cs="Times New Roman"/>
          <w:color w:val="000000"/>
          <w:lang w:val="en-IN" w:eastAsia="en-IN" w:bidi="bn-IN"/>
        </w:rPr>
        <w:t>Data Mode</w:t>
      </w:r>
      <w:r>
        <w:rPr>
          <w:rFonts w:ascii="Verdana" w:eastAsia="Times New Roman" w:hAnsi="Verdana" w:cs="Times New Roman"/>
          <w:color w:val="000000"/>
          <w:lang w:val="en-IN" w:eastAsia="en-IN" w:bidi="bn-IN"/>
        </w:rPr>
        <w:t>l</w:t>
      </w:r>
      <w:r w:rsidRPr="00896AFF">
        <w:rPr>
          <w:rFonts w:ascii="Verdana" w:eastAsia="Times New Roman" w:hAnsi="Verdana" w:cs="Times New Roman"/>
          <w:color w:val="000000"/>
          <w:lang w:val="en-IN" w:eastAsia="en-IN" w:bidi="bn-IN"/>
        </w:rPr>
        <w:t>ling</w:t>
      </w:r>
    </w:p>
    <w:p w:rsidR="00896AFF" w:rsidRPr="00896AFF" w:rsidRDefault="00896AFF" w:rsidP="00437A54">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lang w:val="en-IN" w:eastAsia="en-IN" w:bidi="bn-IN"/>
        </w:rPr>
      </w:pPr>
      <w:r w:rsidRPr="00896AFF">
        <w:rPr>
          <w:rFonts w:ascii="Verdana" w:eastAsia="Times New Roman" w:hAnsi="Verdana" w:cs="Times New Roman"/>
          <w:color w:val="000000"/>
          <w:lang w:val="en-IN" w:eastAsia="en-IN" w:bidi="bn-IN"/>
        </w:rPr>
        <w:t>Server Administration</w:t>
      </w:r>
    </w:p>
    <w:p w:rsidR="00896AFF" w:rsidRDefault="00896AFF" w:rsidP="00896AFF">
      <w:pPr>
        <w:rPr>
          <w:lang w:val="en-IN" w:eastAsia="en-IN" w:bidi="bn-IN"/>
        </w:rPr>
      </w:pPr>
    </w:p>
    <w:p w:rsidR="00896AFF" w:rsidRPr="00896AFF" w:rsidRDefault="00896AFF" w:rsidP="00896AFF">
      <w:pPr>
        <w:rPr>
          <w:lang w:val="en-IN" w:eastAsia="en-IN" w:bidi="bn-IN"/>
        </w:rPr>
      </w:pPr>
    </w:p>
    <w:p w:rsidR="008710F0" w:rsidRDefault="008710F0" w:rsidP="001E3D45">
      <w:pPr>
        <w:pStyle w:val="ListParagraph"/>
        <w:spacing w:line="480" w:lineRule="auto"/>
        <w:rPr>
          <w:rFonts w:ascii="Arial" w:hAnsi="Arial" w:cs="Arial"/>
          <w:color w:val="000000" w:themeColor="text1"/>
          <w:shd w:val="clear" w:color="auto" w:fill="FFFFFF"/>
        </w:rPr>
      </w:pPr>
    </w:p>
    <w:p w:rsidR="001E3D45" w:rsidRDefault="001E3D45" w:rsidP="00995604">
      <w:pPr>
        <w:pStyle w:val="Heading2"/>
        <w:rPr>
          <w:rFonts w:eastAsia="Arial"/>
        </w:rPr>
      </w:pPr>
      <w:bookmarkStart w:id="101" w:name="_Toc289275461"/>
      <w:bookmarkStart w:id="102" w:name="_Toc330365080"/>
      <w:r w:rsidRPr="00490D21">
        <w:rPr>
          <w:rFonts w:eastAsia="Arial"/>
        </w:rPr>
        <w:t>P</w:t>
      </w:r>
      <w:r w:rsidR="008724AA">
        <w:rPr>
          <w:rFonts w:eastAsia="Arial"/>
        </w:rPr>
        <w:t xml:space="preserve">rogramming Language </w:t>
      </w:r>
      <w:bookmarkEnd w:id="101"/>
      <w:bookmarkEnd w:id="102"/>
    </w:p>
    <w:p w:rsidR="008724AA" w:rsidRDefault="008724AA" w:rsidP="008724AA">
      <w:pPr>
        <w:pStyle w:val="Heading3"/>
        <w:rPr>
          <w:rFonts w:eastAsia="Arial"/>
        </w:rPr>
      </w:pPr>
      <w:r w:rsidRPr="00490D21">
        <w:rPr>
          <w:rFonts w:eastAsia="Arial"/>
        </w:rPr>
        <w:t>C#</w:t>
      </w:r>
      <w:r w:rsidR="00326039">
        <w:rPr>
          <w:rFonts w:eastAsia="Arial"/>
        </w:rPr>
        <w:t xml:space="preserve"> - c sharp</w:t>
      </w:r>
    </w:p>
    <w:p w:rsidR="006A0985" w:rsidRPr="006A0985" w:rsidRDefault="006A0985" w:rsidP="006A0985">
      <w:r>
        <w:rPr>
          <w:noProof/>
          <w:lang w:bidi="ar-SA"/>
        </w:rPr>
        <w:drawing>
          <wp:inline distT="0" distB="0" distL="0" distR="0">
            <wp:extent cx="5695950" cy="2533650"/>
            <wp:effectExtent l="0" t="0" r="0" b="0"/>
            <wp:docPr id="31" name="Picture 30" descr="c-sharp-develo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development.png"/>
                    <pic:cNvPicPr/>
                  </pic:nvPicPr>
                  <pic:blipFill>
                    <a:blip r:embed="rId254" cstate="print"/>
                    <a:stretch>
                      <a:fillRect/>
                    </a:stretch>
                  </pic:blipFill>
                  <pic:spPr>
                    <a:xfrm>
                      <a:off x="0" y="0"/>
                      <a:ext cx="5695950" cy="2533650"/>
                    </a:xfrm>
                    <a:prstGeom prst="rect">
                      <a:avLst/>
                    </a:prstGeom>
                  </pic:spPr>
                </pic:pic>
              </a:graphicData>
            </a:graphic>
          </wp:inline>
        </w:drawing>
      </w:r>
    </w:p>
    <w:p w:rsidR="001E3D45" w:rsidRPr="005712BF" w:rsidRDefault="001E3D45" w:rsidP="001E3D45">
      <w:pPr>
        <w:pStyle w:val="ListParagraph"/>
        <w:spacing w:line="480" w:lineRule="auto"/>
        <w:ind w:firstLine="360"/>
        <w:rPr>
          <w:rFonts w:ascii="Arial" w:eastAsia="Times New Roman" w:hAnsi="Arial" w:cs="Arial"/>
          <w:i/>
          <w:color w:val="222222"/>
          <w:lang w:eastAsia="en-IN"/>
        </w:rPr>
      </w:pPr>
      <w:r w:rsidRPr="005712BF">
        <w:rPr>
          <w:rFonts w:ascii="Arial" w:eastAsia="Times New Roman" w:hAnsi="Arial" w:cs="Arial"/>
          <w:color w:val="222222"/>
          <w:lang w:eastAsia="en-IN"/>
        </w:rPr>
        <w:t>C# is a type-safe, object-oriented language that is simple yet powerful, allowing programmers to build a breadth of applications. C# is a </w:t>
      </w:r>
      <w:hyperlink r:id="rId255" w:tooltip="Multi-paradigm programming language" w:history="1">
        <w:r w:rsidRPr="005712BF">
          <w:rPr>
            <w:rFonts w:ascii="Arial" w:eastAsia="Times New Roman" w:hAnsi="Arial" w:cs="Arial"/>
            <w:color w:val="222222"/>
            <w:lang w:eastAsia="en-IN"/>
          </w:rPr>
          <w:t>multi-paradigm programming language</w:t>
        </w:r>
      </w:hyperlink>
      <w:r w:rsidRPr="005712BF">
        <w:rPr>
          <w:rFonts w:ascii="Arial" w:eastAsia="Times New Roman" w:hAnsi="Arial" w:cs="Arial"/>
          <w:color w:val="222222"/>
          <w:lang w:eastAsia="en-IN"/>
        </w:rPr>
        <w:t> encompassing </w:t>
      </w:r>
      <w:hyperlink r:id="rId256" w:tooltip="Imperative programming" w:history="1">
        <w:r w:rsidRPr="005712BF">
          <w:rPr>
            <w:rFonts w:ascii="Arial" w:eastAsia="Times New Roman" w:hAnsi="Arial" w:cs="Arial"/>
            <w:color w:val="222222"/>
            <w:lang w:eastAsia="en-IN"/>
          </w:rPr>
          <w:t>imperative</w:t>
        </w:r>
      </w:hyperlink>
      <w:r w:rsidRPr="005712BF">
        <w:rPr>
          <w:rFonts w:ascii="Arial" w:eastAsia="Times New Roman" w:hAnsi="Arial" w:cs="Arial"/>
          <w:color w:val="222222"/>
          <w:lang w:eastAsia="en-IN"/>
        </w:rPr>
        <w:t>, </w:t>
      </w:r>
      <w:hyperlink r:id="rId257" w:tooltip="Declarative programming" w:history="1">
        <w:r w:rsidRPr="005712BF">
          <w:rPr>
            <w:rFonts w:ascii="Arial" w:eastAsia="Times New Roman" w:hAnsi="Arial" w:cs="Arial"/>
            <w:color w:val="222222"/>
            <w:lang w:eastAsia="en-IN"/>
          </w:rPr>
          <w:t>declarative</w:t>
        </w:r>
      </w:hyperlink>
      <w:r w:rsidRPr="005712BF">
        <w:rPr>
          <w:rFonts w:ascii="Arial" w:eastAsia="Times New Roman" w:hAnsi="Arial" w:cs="Arial"/>
          <w:color w:val="222222"/>
          <w:lang w:eastAsia="en-IN"/>
        </w:rPr>
        <w:t>, </w:t>
      </w:r>
      <w:hyperlink r:id="rId258" w:tooltip="Functional programming" w:history="1">
        <w:r w:rsidRPr="005712BF">
          <w:rPr>
            <w:rFonts w:ascii="Arial" w:eastAsia="Times New Roman" w:hAnsi="Arial" w:cs="Arial"/>
            <w:color w:val="222222"/>
            <w:lang w:eastAsia="en-IN"/>
          </w:rPr>
          <w:t>functional</w:t>
        </w:r>
      </w:hyperlink>
      <w:r w:rsidRPr="005712BF">
        <w:rPr>
          <w:rFonts w:ascii="Arial" w:eastAsia="Times New Roman" w:hAnsi="Arial" w:cs="Arial"/>
          <w:color w:val="222222"/>
          <w:lang w:eastAsia="en-IN"/>
        </w:rPr>
        <w:t>, </w:t>
      </w:r>
      <w:hyperlink r:id="rId259" w:tooltip="Generic programming" w:history="1">
        <w:r w:rsidRPr="005712BF">
          <w:rPr>
            <w:rFonts w:ascii="Arial" w:eastAsia="Times New Roman" w:hAnsi="Arial" w:cs="Arial"/>
            <w:color w:val="222222"/>
            <w:lang w:eastAsia="en-IN"/>
          </w:rPr>
          <w:t>generic</w:t>
        </w:r>
      </w:hyperlink>
      <w:r w:rsidRPr="005712BF">
        <w:rPr>
          <w:rFonts w:ascii="Arial" w:eastAsia="Times New Roman" w:hAnsi="Arial" w:cs="Arial"/>
          <w:color w:val="222222"/>
          <w:lang w:eastAsia="en-IN"/>
        </w:rPr>
        <w:t>, </w:t>
      </w:r>
      <w:hyperlink r:id="rId260" w:tooltip="Object-oriented programming" w:history="1">
        <w:r w:rsidRPr="005712BF">
          <w:rPr>
            <w:rFonts w:ascii="Arial" w:eastAsia="Times New Roman" w:hAnsi="Arial" w:cs="Arial"/>
            <w:color w:val="222222"/>
            <w:lang w:eastAsia="en-IN"/>
          </w:rPr>
          <w:t>object-oriented</w:t>
        </w:r>
      </w:hyperlink>
      <w:r w:rsidRPr="005712BF">
        <w:rPr>
          <w:rFonts w:ascii="Arial" w:eastAsia="Times New Roman" w:hAnsi="Arial" w:cs="Arial"/>
          <w:color w:val="222222"/>
          <w:lang w:eastAsia="en-IN"/>
        </w:rPr>
        <w:t>(</w:t>
      </w:r>
      <w:hyperlink r:id="rId261" w:tooltip="Class (computer science)" w:history="1">
        <w:r w:rsidRPr="005712BF">
          <w:rPr>
            <w:rFonts w:ascii="Arial" w:eastAsia="Times New Roman" w:hAnsi="Arial" w:cs="Arial"/>
            <w:color w:val="222222"/>
            <w:lang w:eastAsia="en-IN"/>
          </w:rPr>
          <w:t>class-based</w:t>
        </w:r>
      </w:hyperlink>
      <w:r w:rsidRPr="005712BF">
        <w:rPr>
          <w:rFonts w:ascii="Arial" w:eastAsia="Times New Roman" w:hAnsi="Arial" w:cs="Arial"/>
          <w:color w:val="222222"/>
          <w:lang w:eastAsia="en-IN"/>
        </w:rPr>
        <w:t>), and </w:t>
      </w:r>
      <w:hyperlink r:id="rId262" w:tooltip="Component-based software engineering" w:history="1">
        <w:r w:rsidRPr="005712BF">
          <w:rPr>
            <w:rFonts w:ascii="Arial" w:eastAsia="Times New Roman" w:hAnsi="Arial" w:cs="Arial"/>
            <w:color w:val="222222"/>
            <w:lang w:eastAsia="en-IN"/>
          </w:rPr>
          <w:t>component-oriented</w:t>
        </w:r>
      </w:hyperlink>
      <w:r w:rsidRPr="005712BF">
        <w:rPr>
          <w:rFonts w:ascii="Arial" w:eastAsia="Times New Roman" w:hAnsi="Arial" w:cs="Arial"/>
          <w:color w:val="222222"/>
          <w:lang w:eastAsia="en-IN"/>
        </w:rPr>
        <w:t> programming disciplines. It was developed by </w:t>
      </w:r>
      <w:hyperlink r:id="rId263" w:history="1">
        <w:r w:rsidRPr="005712BF">
          <w:rPr>
            <w:rFonts w:ascii="Arial" w:eastAsia="Times New Roman" w:hAnsi="Arial" w:cs="Arial"/>
            <w:color w:val="222222"/>
            <w:lang w:eastAsia="en-IN"/>
          </w:rPr>
          <w:t>Microsoft</w:t>
        </w:r>
      </w:hyperlink>
      <w:r w:rsidRPr="005712BF">
        <w:rPr>
          <w:rFonts w:ascii="Arial" w:eastAsia="Times New Roman" w:hAnsi="Arial" w:cs="Arial"/>
          <w:color w:val="222222"/>
          <w:lang w:eastAsia="en-IN"/>
        </w:rPr>
        <w:t> within the </w:t>
      </w:r>
      <w:hyperlink r:id="rId264" w:tooltip=".NET Framework" w:history="1">
        <w:r w:rsidRPr="005712BF">
          <w:rPr>
            <w:rFonts w:ascii="Arial" w:eastAsia="Times New Roman" w:hAnsi="Arial" w:cs="Arial"/>
            <w:color w:val="222222"/>
            <w:lang w:eastAsia="en-IN"/>
          </w:rPr>
          <w:t>.NET</w:t>
        </w:r>
      </w:hyperlink>
      <w:r w:rsidRPr="005712BF">
        <w:rPr>
          <w:rFonts w:ascii="Arial" w:eastAsia="Times New Roman" w:hAnsi="Arial" w:cs="Arial"/>
          <w:color w:val="222222"/>
          <w:lang w:eastAsia="en-IN"/>
        </w:rPr>
        <w:t xml:space="preserve"> initiative and later approved as a standard by </w:t>
      </w:r>
      <w:hyperlink r:id="rId265" w:tooltip="Ecma International" w:history="1">
        <w:r w:rsidRPr="005712BF">
          <w:rPr>
            <w:rFonts w:ascii="Arial" w:eastAsia="Times New Roman" w:hAnsi="Arial" w:cs="Arial"/>
            <w:color w:val="222222"/>
            <w:lang w:eastAsia="en-IN"/>
          </w:rPr>
          <w:t>Ecma</w:t>
        </w:r>
      </w:hyperlink>
      <w:r w:rsidRPr="005712BF">
        <w:rPr>
          <w:rFonts w:ascii="Arial" w:eastAsia="Times New Roman" w:hAnsi="Arial" w:cs="Arial"/>
          <w:color w:val="222222"/>
          <w:lang w:eastAsia="en-IN"/>
        </w:rPr>
        <w:t> (ECMA-334) and </w:t>
      </w:r>
      <w:hyperlink r:id="rId266" w:tooltip="International Organization for Standardization" w:history="1">
        <w:r w:rsidRPr="005712BF">
          <w:rPr>
            <w:rFonts w:ascii="Arial" w:eastAsia="Times New Roman" w:hAnsi="Arial" w:cs="Arial"/>
            <w:color w:val="222222"/>
            <w:lang w:eastAsia="en-IN"/>
          </w:rPr>
          <w:t>ISO</w:t>
        </w:r>
      </w:hyperlink>
      <w:r w:rsidRPr="005712BF">
        <w:rPr>
          <w:rFonts w:ascii="Arial" w:eastAsia="Times New Roman" w:hAnsi="Arial" w:cs="Arial"/>
          <w:color w:val="222222"/>
          <w:lang w:eastAsia="en-IN"/>
        </w:rPr>
        <w:t> (ISO/IEC 23270). C# is one of the programming languages designed for the </w:t>
      </w:r>
      <w:hyperlink r:id="rId267" w:history="1">
        <w:r w:rsidRPr="005712BF">
          <w:rPr>
            <w:rFonts w:ascii="Arial" w:eastAsia="Times New Roman" w:hAnsi="Arial" w:cs="Arial"/>
            <w:color w:val="222222"/>
            <w:lang w:eastAsia="en-IN"/>
          </w:rPr>
          <w:t>Common Language Infrastructure</w:t>
        </w:r>
      </w:hyperlink>
      <w:r w:rsidRPr="005712BF">
        <w:rPr>
          <w:rFonts w:ascii="Arial" w:eastAsia="Times New Roman" w:hAnsi="Arial" w:cs="Arial"/>
          <w:color w:val="222222"/>
          <w:lang w:eastAsia="en-IN"/>
        </w:rPr>
        <w:t>.</w:t>
      </w:r>
      <w:r w:rsidR="006A0985">
        <w:rPr>
          <w:rFonts w:ascii="Arial" w:eastAsia="Times New Roman" w:hAnsi="Arial" w:cs="Arial"/>
          <w:color w:val="222222"/>
          <w:lang w:eastAsia="en-IN"/>
        </w:rPr>
        <w:t xml:space="preserve"> </w:t>
      </w:r>
    </w:p>
    <w:p w:rsidR="001E3D45" w:rsidRDefault="001E3D45" w:rsidP="001E3D45">
      <w:pPr>
        <w:pStyle w:val="ListParagraph"/>
        <w:spacing w:line="480" w:lineRule="auto"/>
        <w:rPr>
          <w:rFonts w:ascii="Arial" w:eastAsia="Times New Roman" w:hAnsi="Arial" w:cs="Arial"/>
          <w:color w:val="222222"/>
          <w:lang w:eastAsia="en-IN"/>
        </w:rPr>
      </w:pPr>
      <w:r w:rsidRPr="005712BF">
        <w:rPr>
          <w:rFonts w:ascii="Arial" w:eastAsia="Times New Roman" w:hAnsi="Arial" w:cs="Arial"/>
          <w:color w:val="222222"/>
          <w:lang w:eastAsia="en-IN"/>
        </w:rPr>
        <w:t>C# is intended to be a simple, modern, general-purpose, object-oriented programming language.</w:t>
      </w:r>
    </w:p>
    <w:p w:rsidR="00DD5FCB" w:rsidRDefault="00DD5FCB" w:rsidP="001E3D45">
      <w:pPr>
        <w:pStyle w:val="ListParagraph"/>
        <w:spacing w:line="480" w:lineRule="auto"/>
        <w:rPr>
          <w:rFonts w:ascii="Arial" w:eastAsia="Times New Roman" w:hAnsi="Arial" w:cs="Arial"/>
          <w:color w:val="222222"/>
          <w:lang w:eastAsia="en-IN"/>
        </w:rPr>
      </w:pPr>
      <w:r>
        <w:rPr>
          <w:rFonts w:ascii="Verdana" w:hAnsi="Verdana"/>
          <w:color w:val="333333"/>
          <w:sz w:val="16"/>
          <w:szCs w:val="16"/>
          <w:shd w:val="clear" w:color="auto" w:fill="FFFFFF"/>
        </w:rPr>
        <w:lastRenderedPageBreak/>
        <w:t>C# was developed to bring rapid development to C++ without sacrificing the power and control of C and C++. C# provides various characteristics</w:t>
      </w:r>
      <w:proofErr w:type="gramStart"/>
      <w:r>
        <w:rPr>
          <w:rFonts w:ascii="Verdana" w:hAnsi="Verdana"/>
          <w:color w:val="333333"/>
          <w:sz w:val="16"/>
          <w:szCs w:val="16"/>
          <w:shd w:val="clear" w:color="auto" w:fill="FFFFFF"/>
        </w:rPr>
        <w:t>,which</w:t>
      </w:r>
      <w:proofErr w:type="gramEnd"/>
      <w:r>
        <w:rPr>
          <w:rFonts w:ascii="Verdana" w:hAnsi="Verdana"/>
          <w:color w:val="333333"/>
          <w:sz w:val="16"/>
          <w:szCs w:val="16"/>
          <w:shd w:val="clear" w:color="auto" w:fill="FFFFFF"/>
        </w:rPr>
        <w:t xml:space="preserve"> are:</w:t>
      </w:r>
      <w:r>
        <w:rPr>
          <w:rFonts w:ascii="Verdana" w:hAnsi="Verdana"/>
          <w:color w:val="333333"/>
          <w:sz w:val="16"/>
          <w:szCs w:val="16"/>
        </w:rPr>
        <w:br/>
      </w:r>
      <w:r>
        <w:rPr>
          <w:rFonts w:ascii="Verdana" w:hAnsi="Verdana"/>
          <w:color w:val="333333"/>
          <w:sz w:val="16"/>
          <w:szCs w:val="16"/>
          <w:shd w:val="clear" w:color="auto" w:fill="FFFFFF"/>
        </w:rPr>
        <w:t>Simple:</w:t>
      </w:r>
      <w:r>
        <w:rPr>
          <w:rFonts w:ascii="Verdana" w:hAnsi="Verdana"/>
          <w:color w:val="333333"/>
          <w:sz w:val="16"/>
          <w:szCs w:val="16"/>
        </w:rPr>
        <w:br/>
      </w:r>
      <w:r>
        <w:rPr>
          <w:rFonts w:ascii="Verdana" w:hAnsi="Verdana"/>
          <w:color w:val="333333"/>
          <w:sz w:val="16"/>
          <w:szCs w:val="16"/>
          <w:shd w:val="clear" w:color="auto" w:fill="FFFFFF"/>
        </w:rPr>
        <w:t>C# eliminates the use of tedious operators such as --&gt;, and pointers. C# treats inter and Boolean as two different data types, which enable the compiler</w:t>
      </w:r>
      <w:r>
        <w:rPr>
          <w:rStyle w:val="apple-converted-space"/>
          <w:rFonts w:ascii="Verdana" w:hAnsi="Verdana"/>
          <w:color w:val="333333"/>
          <w:sz w:val="16"/>
          <w:szCs w:val="16"/>
          <w:shd w:val="clear" w:color="auto" w:fill="FFFFFF"/>
        </w:rPr>
        <w:t> </w:t>
      </w:r>
      <w:r>
        <w:rPr>
          <w:rFonts w:ascii="Verdana" w:hAnsi="Verdana"/>
          <w:color w:val="333333"/>
          <w:sz w:val="16"/>
          <w:szCs w:val="16"/>
        </w:rPr>
        <w:br/>
      </w:r>
      <w:r>
        <w:rPr>
          <w:rFonts w:ascii="Verdana" w:hAnsi="Verdana"/>
          <w:color w:val="333333"/>
          <w:sz w:val="16"/>
          <w:szCs w:val="16"/>
          <w:shd w:val="clear" w:color="auto" w:fill="FFFFFF"/>
        </w:rPr>
        <w:t>to recognize the use of = in place of = = with if statement.</w:t>
      </w:r>
      <w:r>
        <w:rPr>
          <w:rFonts w:ascii="Verdana" w:hAnsi="Verdana"/>
          <w:color w:val="333333"/>
          <w:sz w:val="16"/>
          <w:szCs w:val="16"/>
        </w:rPr>
        <w:br/>
      </w:r>
      <w:r>
        <w:rPr>
          <w:rFonts w:ascii="Verdana" w:hAnsi="Verdana"/>
          <w:color w:val="333333"/>
          <w:sz w:val="16"/>
          <w:szCs w:val="16"/>
        </w:rPr>
        <w:br/>
      </w:r>
      <w:r>
        <w:rPr>
          <w:rFonts w:ascii="Verdana" w:hAnsi="Verdana"/>
          <w:b/>
          <w:bCs/>
          <w:color w:val="333333"/>
          <w:sz w:val="16"/>
          <w:szCs w:val="16"/>
          <w:shd w:val="clear" w:color="auto" w:fill="FFFFFF"/>
        </w:rPr>
        <w:t>Consistent:-</w:t>
      </w:r>
      <w:r>
        <w:rPr>
          <w:rFonts w:ascii="Verdana" w:hAnsi="Verdana"/>
          <w:color w:val="333333"/>
          <w:sz w:val="16"/>
          <w:szCs w:val="16"/>
        </w:rPr>
        <w:br/>
      </w:r>
      <w:r>
        <w:rPr>
          <w:rFonts w:ascii="Verdana" w:hAnsi="Verdana"/>
          <w:color w:val="333333"/>
          <w:sz w:val="16"/>
          <w:szCs w:val="16"/>
          <w:shd w:val="clear" w:color="auto" w:fill="FFFFFF"/>
        </w:rPr>
        <w:t>C# supports only one integer tyoe and there is no limitation of range.</w:t>
      </w:r>
      <w:r>
        <w:rPr>
          <w:rFonts w:ascii="Verdana" w:hAnsi="Verdana"/>
          <w:color w:val="333333"/>
          <w:sz w:val="16"/>
          <w:szCs w:val="16"/>
        </w:rPr>
        <w:br/>
      </w:r>
      <w:r>
        <w:rPr>
          <w:rFonts w:ascii="Verdana" w:hAnsi="Verdana"/>
          <w:b/>
          <w:bCs/>
          <w:color w:val="333333"/>
          <w:sz w:val="16"/>
          <w:szCs w:val="16"/>
          <w:shd w:val="clear" w:color="auto" w:fill="FFFFFF"/>
        </w:rPr>
        <w:t>Modern:-</w:t>
      </w:r>
      <w:r>
        <w:rPr>
          <w:rFonts w:ascii="Verdana" w:hAnsi="Verdana"/>
          <w:color w:val="333333"/>
          <w:sz w:val="16"/>
          <w:szCs w:val="16"/>
        </w:rPr>
        <w:br/>
      </w:r>
      <w:r>
        <w:rPr>
          <w:rFonts w:ascii="Verdana" w:hAnsi="Verdana"/>
          <w:color w:val="333333"/>
          <w:sz w:val="16"/>
          <w:szCs w:val="16"/>
          <w:shd w:val="clear" w:color="auto" w:fill="FFFFFF"/>
        </w:rPr>
        <w:t>C# contains various features necessary to develop web applications. Following are the features of C#</w:t>
      </w:r>
      <w:proofErr w:type="gramStart"/>
      <w:r>
        <w:rPr>
          <w:rFonts w:ascii="Verdana" w:hAnsi="Verdana"/>
          <w:color w:val="333333"/>
          <w:sz w:val="16"/>
          <w:szCs w:val="16"/>
          <w:shd w:val="clear" w:color="auto" w:fill="FFFFFF"/>
        </w:rPr>
        <w:t>:</w:t>
      </w:r>
      <w:proofErr w:type="gramEnd"/>
      <w:r>
        <w:rPr>
          <w:rFonts w:ascii="Verdana" w:hAnsi="Verdana"/>
          <w:color w:val="333333"/>
          <w:sz w:val="16"/>
          <w:szCs w:val="16"/>
        </w:rPr>
        <w:br/>
      </w:r>
      <w:r>
        <w:rPr>
          <w:rFonts w:ascii="Verdana" w:hAnsi="Verdana"/>
          <w:color w:val="333333"/>
          <w:sz w:val="16"/>
          <w:szCs w:val="16"/>
          <w:shd w:val="clear" w:color="auto" w:fill="FFFFFF"/>
        </w:rPr>
        <w:t>It provides automatic garbage collection.</w:t>
      </w:r>
      <w:r>
        <w:rPr>
          <w:rFonts w:ascii="Verdana" w:hAnsi="Verdana"/>
          <w:color w:val="333333"/>
          <w:sz w:val="16"/>
          <w:szCs w:val="16"/>
        </w:rPr>
        <w:br/>
      </w:r>
      <w:r>
        <w:rPr>
          <w:rFonts w:ascii="Verdana" w:hAnsi="Verdana"/>
          <w:color w:val="333333"/>
          <w:sz w:val="16"/>
          <w:szCs w:val="16"/>
          <w:shd w:val="clear" w:color="auto" w:fill="FFFFFF"/>
        </w:rPr>
        <w:t>It provides robust security model.</w:t>
      </w:r>
      <w:r>
        <w:rPr>
          <w:rFonts w:ascii="Verdana" w:hAnsi="Verdana"/>
          <w:color w:val="333333"/>
          <w:sz w:val="16"/>
          <w:szCs w:val="16"/>
        </w:rPr>
        <w:br/>
      </w:r>
      <w:r>
        <w:rPr>
          <w:rFonts w:ascii="Verdana" w:hAnsi="Verdana"/>
          <w:color w:val="333333"/>
          <w:sz w:val="16"/>
          <w:szCs w:val="16"/>
          <w:shd w:val="clear" w:color="auto" w:fill="FFFFFF"/>
        </w:rPr>
        <w:t>It provides decimal data type for financial application.</w:t>
      </w:r>
      <w:r>
        <w:rPr>
          <w:rFonts w:ascii="Verdana" w:hAnsi="Verdana"/>
          <w:color w:val="333333"/>
          <w:sz w:val="16"/>
          <w:szCs w:val="16"/>
        </w:rPr>
        <w:br/>
      </w:r>
      <w:r>
        <w:rPr>
          <w:rFonts w:ascii="Verdana" w:hAnsi="Verdana"/>
          <w:color w:val="333333"/>
          <w:sz w:val="16"/>
          <w:szCs w:val="16"/>
          <w:shd w:val="clear" w:color="auto" w:fill="FFFFFF"/>
        </w:rPr>
        <w:t>It provides modern approach for debugging.</w:t>
      </w:r>
      <w:r>
        <w:rPr>
          <w:rFonts w:ascii="Verdana" w:hAnsi="Verdana"/>
          <w:color w:val="333333"/>
          <w:sz w:val="16"/>
          <w:szCs w:val="16"/>
        </w:rPr>
        <w:br/>
      </w:r>
      <w:r>
        <w:rPr>
          <w:rFonts w:ascii="Verdana" w:hAnsi="Verdana"/>
          <w:color w:val="333333"/>
          <w:sz w:val="16"/>
          <w:szCs w:val="16"/>
          <w:shd w:val="clear" w:color="auto" w:fill="FFFFFF"/>
        </w:rPr>
        <w:t>It provides a rich intrinsic model for error handling.</w:t>
      </w:r>
      <w:r>
        <w:rPr>
          <w:rFonts w:ascii="Verdana" w:hAnsi="Verdana"/>
          <w:color w:val="333333"/>
          <w:sz w:val="16"/>
          <w:szCs w:val="16"/>
        </w:rPr>
        <w:br/>
      </w:r>
      <w:r>
        <w:rPr>
          <w:rFonts w:ascii="Verdana" w:hAnsi="Verdana"/>
          <w:b/>
          <w:bCs/>
          <w:color w:val="333333"/>
          <w:sz w:val="16"/>
          <w:szCs w:val="16"/>
          <w:shd w:val="clear" w:color="auto" w:fill="FFFFFF"/>
        </w:rPr>
        <w:t>Object Oriented:-</w:t>
      </w:r>
      <w:r>
        <w:rPr>
          <w:rFonts w:ascii="Verdana" w:hAnsi="Verdana"/>
          <w:color w:val="333333"/>
          <w:sz w:val="16"/>
          <w:szCs w:val="16"/>
        </w:rPr>
        <w:br/>
      </w:r>
      <w:r>
        <w:rPr>
          <w:rFonts w:ascii="Verdana" w:hAnsi="Verdana"/>
          <w:color w:val="333333"/>
          <w:sz w:val="16"/>
          <w:szCs w:val="16"/>
          <w:shd w:val="clear" w:color="auto" w:fill="FFFFFF"/>
        </w:rPr>
        <w:t xml:space="preserve">C# supports all the features of object oriented language such as encapsulation, inheritance and </w:t>
      </w:r>
      <w:proofErr w:type="gramStart"/>
      <w:r>
        <w:rPr>
          <w:rFonts w:ascii="Verdana" w:hAnsi="Verdana"/>
          <w:color w:val="333333"/>
          <w:sz w:val="16"/>
          <w:szCs w:val="16"/>
          <w:shd w:val="clear" w:color="auto" w:fill="FFFFFF"/>
        </w:rPr>
        <w:t>polymorphism .</w:t>
      </w:r>
      <w:proofErr w:type="gramEnd"/>
      <w:r>
        <w:rPr>
          <w:rFonts w:ascii="Verdana" w:hAnsi="Verdana"/>
          <w:color w:val="333333"/>
          <w:sz w:val="16"/>
          <w:szCs w:val="16"/>
          <w:shd w:val="clear" w:color="auto" w:fill="FFFFFF"/>
        </w:rPr>
        <w:t xml:space="preserve"> It treats everything as an object and there are no global</w:t>
      </w:r>
      <w:r>
        <w:rPr>
          <w:rStyle w:val="apple-converted-space"/>
          <w:rFonts w:ascii="Verdana" w:hAnsi="Verdana"/>
          <w:color w:val="333333"/>
          <w:sz w:val="16"/>
          <w:szCs w:val="16"/>
          <w:shd w:val="clear" w:color="auto" w:fill="FFFFFF"/>
        </w:rPr>
        <w:t> </w:t>
      </w:r>
      <w:r>
        <w:rPr>
          <w:rFonts w:ascii="Verdana" w:hAnsi="Verdana"/>
          <w:color w:val="333333"/>
          <w:sz w:val="16"/>
          <w:szCs w:val="16"/>
        </w:rPr>
        <w:br/>
      </w:r>
      <w:r>
        <w:rPr>
          <w:rFonts w:ascii="Verdana" w:hAnsi="Verdana"/>
          <w:color w:val="333333"/>
          <w:sz w:val="16"/>
          <w:szCs w:val="16"/>
          <w:shd w:val="clear" w:color="auto" w:fill="FFFFFF"/>
        </w:rPr>
        <w:t>functions</w:t>
      </w:r>
      <w:proofErr w:type="gramStart"/>
      <w:r>
        <w:rPr>
          <w:rFonts w:ascii="Verdana" w:hAnsi="Verdana"/>
          <w:color w:val="333333"/>
          <w:sz w:val="16"/>
          <w:szCs w:val="16"/>
          <w:shd w:val="clear" w:color="auto" w:fill="FFFFFF"/>
        </w:rPr>
        <w:t>,variables</w:t>
      </w:r>
      <w:proofErr w:type="gramEnd"/>
      <w:r>
        <w:rPr>
          <w:rFonts w:ascii="Verdana" w:hAnsi="Verdana"/>
          <w:color w:val="333333"/>
          <w:sz w:val="16"/>
          <w:szCs w:val="16"/>
          <w:shd w:val="clear" w:color="auto" w:fill="FFFFFF"/>
        </w:rPr>
        <w:t xml:space="preserve"> and constants in C#.</w:t>
      </w:r>
      <w:r>
        <w:rPr>
          <w:rFonts w:ascii="Verdana" w:hAnsi="Verdana"/>
          <w:color w:val="333333"/>
          <w:sz w:val="16"/>
          <w:szCs w:val="16"/>
        </w:rPr>
        <w:br/>
      </w:r>
      <w:r>
        <w:rPr>
          <w:rFonts w:ascii="Verdana" w:hAnsi="Verdana"/>
          <w:b/>
          <w:bCs/>
          <w:color w:val="333333"/>
          <w:sz w:val="16"/>
          <w:szCs w:val="16"/>
          <w:shd w:val="clear" w:color="auto" w:fill="FFFFFF"/>
        </w:rPr>
        <w:t>Type Safe:-</w:t>
      </w:r>
      <w:r>
        <w:rPr>
          <w:rFonts w:ascii="Verdana" w:hAnsi="Verdana"/>
          <w:color w:val="333333"/>
          <w:sz w:val="16"/>
          <w:szCs w:val="16"/>
        </w:rPr>
        <w:br/>
      </w:r>
      <w:r>
        <w:rPr>
          <w:rFonts w:ascii="Verdana" w:hAnsi="Verdana"/>
          <w:color w:val="333333"/>
          <w:sz w:val="16"/>
          <w:szCs w:val="16"/>
          <w:shd w:val="clear" w:color="auto" w:fill="FFFFFF"/>
        </w:rPr>
        <w:t xml:space="preserve">C# provides various type safe </w:t>
      </w:r>
      <w:proofErr w:type="gramStart"/>
      <w:r>
        <w:rPr>
          <w:rFonts w:ascii="Verdana" w:hAnsi="Verdana"/>
          <w:color w:val="333333"/>
          <w:sz w:val="16"/>
          <w:szCs w:val="16"/>
          <w:shd w:val="clear" w:color="auto" w:fill="FFFFFF"/>
        </w:rPr>
        <w:t>measures ,which</w:t>
      </w:r>
      <w:proofErr w:type="gramEnd"/>
      <w:r>
        <w:rPr>
          <w:rFonts w:ascii="Verdana" w:hAnsi="Verdana"/>
          <w:color w:val="333333"/>
          <w:sz w:val="16"/>
          <w:szCs w:val="16"/>
          <w:shd w:val="clear" w:color="auto" w:fill="FFFFFF"/>
        </w:rPr>
        <w:t xml:space="preserve"> are :</w:t>
      </w:r>
      <w:r>
        <w:rPr>
          <w:rFonts w:ascii="Verdana" w:hAnsi="Verdana"/>
          <w:color w:val="333333"/>
          <w:sz w:val="16"/>
          <w:szCs w:val="16"/>
        </w:rPr>
        <w:br/>
      </w:r>
      <w:r>
        <w:rPr>
          <w:rFonts w:ascii="Verdana" w:hAnsi="Verdana"/>
          <w:color w:val="333333"/>
          <w:sz w:val="16"/>
          <w:szCs w:val="16"/>
          <w:shd w:val="clear" w:color="auto" w:fill="FFFFFF"/>
        </w:rPr>
        <w:t>Dynamically allocated objects and arrays are initialised to zero.</w:t>
      </w:r>
      <w:r>
        <w:rPr>
          <w:rFonts w:ascii="Verdana" w:hAnsi="Verdana"/>
          <w:color w:val="333333"/>
          <w:sz w:val="16"/>
          <w:szCs w:val="16"/>
        </w:rPr>
        <w:br/>
      </w:r>
      <w:r>
        <w:rPr>
          <w:rFonts w:ascii="Verdana" w:hAnsi="Verdana"/>
          <w:color w:val="333333"/>
          <w:sz w:val="16"/>
          <w:szCs w:val="16"/>
          <w:shd w:val="clear" w:color="auto" w:fill="FFFFFF"/>
        </w:rPr>
        <w:t xml:space="preserve">Products </w:t>
      </w:r>
      <w:proofErr w:type="gramStart"/>
      <w:r>
        <w:rPr>
          <w:rFonts w:ascii="Verdana" w:hAnsi="Verdana"/>
          <w:color w:val="333333"/>
          <w:sz w:val="16"/>
          <w:szCs w:val="16"/>
          <w:shd w:val="clear" w:color="auto" w:fill="FFFFFF"/>
        </w:rPr>
        <w:t>an</w:t>
      </w:r>
      <w:proofErr w:type="gramEnd"/>
      <w:r>
        <w:rPr>
          <w:rFonts w:ascii="Verdana" w:hAnsi="Verdana"/>
          <w:color w:val="333333"/>
          <w:sz w:val="16"/>
          <w:szCs w:val="16"/>
          <w:shd w:val="clear" w:color="auto" w:fill="FFFFFF"/>
        </w:rPr>
        <w:t xml:space="preserve"> error message while using an uninitialised variable.</w:t>
      </w:r>
      <w:r>
        <w:rPr>
          <w:rFonts w:ascii="Verdana" w:hAnsi="Verdana"/>
          <w:color w:val="333333"/>
          <w:sz w:val="16"/>
          <w:szCs w:val="16"/>
        </w:rPr>
        <w:br/>
      </w:r>
      <w:r>
        <w:rPr>
          <w:rFonts w:ascii="Verdana" w:hAnsi="Verdana"/>
          <w:color w:val="333333"/>
          <w:sz w:val="16"/>
          <w:szCs w:val="16"/>
          <w:shd w:val="clear" w:color="auto" w:fill="FFFFFF"/>
        </w:rPr>
        <w:t>Checks the range of an array and warns when the access goes out of bound.</w:t>
      </w:r>
      <w:r>
        <w:rPr>
          <w:rFonts w:ascii="Verdana" w:hAnsi="Verdana"/>
          <w:color w:val="333333"/>
          <w:sz w:val="16"/>
          <w:szCs w:val="16"/>
        </w:rPr>
        <w:br/>
      </w:r>
      <w:r>
        <w:rPr>
          <w:rFonts w:ascii="Verdana" w:hAnsi="Verdana"/>
          <w:color w:val="333333"/>
          <w:sz w:val="16"/>
          <w:szCs w:val="16"/>
          <w:shd w:val="clear" w:color="auto" w:fill="FFFFFF"/>
        </w:rPr>
        <w:t>Unsafe casts are not allowed.</w:t>
      </w:r>
      <w:r>
        <w:rPr>
          <w:rFonts w:ascii="Verdana" w:hAnsi="Verdana"/>
          <w:color w:val="333333"/>
          <w:sz w:val="16"/>
          <w:szCs w:val="16"/>
        </w:rPr>
        <w:br/>
      </w:r>
      <w:proofErr w:type="gramStart"/>
      <w:r>
        <w:rPr>
          <w:rFonts w:ascii="Verdana" w:hAnsi="Verdana"/>
          <w:color w:val="333333"/>
          <w:sz w:val="16"/>
          <w:szCs w:val="16"/>
          <w:shd w:val="clear" w:color="auto" w:fill="FFFFFF"/>
        </w:rPr>
        <w:t>Enforces overflow checking in arithmetic operations.</w:t>
      </w:r>
      <w:proofErr w:type="gramEnd"/>
      <w:r>
        <w:rPr>
          <w:rFonts w:ascii="Verdana" w:hAnsi="Verdana"/>
          <w:color w:val="333333"/>
          <w:sz w:val="16"/>
          <w:szCs w:val="16"/>
        </w:rPr>
        <w:br/>
      </w:r>
      <w:r>
        <w:rPr>
          <w:rFonts w:ascii="Verdana" w:hAnsi="Verdana"/>
          <w:b/>
          <w:bCs/>
          <w:color w:val="333333"/>
          <w:sz w:val="16"/>
          <w:szCs w:val="16"/>
          <w:shd w:val="clear" w:color="auto" w:fill="FFFFFF"/>
        </w:rPr>
        <w:t>Versionable:-</w:t>
      </w:r>
      <w:r>
        <w:rPr>
          <w:rFonts w:ascii="Verdana" w:hAnsi="Verdana"/>
          <w:color w:val="333333"/>
          <w:sz w:val="16"/>
          <w:szCs w:val="16"/>
        </w:rPr>
        <w:br/>
      </w:r>
      <w:r>
        <w:rPr>
          <w:rFonts w:ascii="Verdana" w:hAnsi="Verdana"/>
          <w:color w:val="333333"/>
          <w:sz w:val="16"/>
          <w:szCs w:val="16"/>
          <w:shd w:val="clear" w:color="auto" w:fill="FFFFFF"/>
        </w:rPr>
        <w:t>C# supports versioning that enables the existing applications to run on different versions with the help of new and override command.</w:t>
      </w:r>
      <w:r>
        <w:rPr>
          <w:rFonts w:ascii="Verdana" w:hAnsi="Verdana"/>
          <w:color w:val="333333"/>
          <w:sz w:val="16"/>
          <w:szCs w:val="16"/>
        </w:rPr>
        <w:br/>
      </w:r>
      <w:r>
        <w:rPr>
          <w:rFonts w:ascii="Verdana" w:hAnsi="Verdana"/>
          <w:color w:val="333333"/>
          <w:sz w:val="16"/>
          <w:szCs w:val="16"/>
          <w:shd w:val="clear" w:color="auto" w:fill="FFFFFF"/>
        </w:rPr>
        <w:t>Compatible</w:t>
      </w:r>
      <w:proofErr w:type="gramStart"/>
      <w:r>
        <w:rPr>
          <w:rFonts w:ascii="Verdana" w:hAnsi="Verdana"/>
          <w:color w:val="333333"/>
          <w:sz w:val="16"/>
          <w:szCs w:val="16"/>
          <w:shd w:val="clear" w:color="auto" w:fill="FFFFFF"/>
        </w:rPr>
        <w:t>:</w:t>
      </w:r>
      <w:proofErr w:type="gramEnd"/>
      <w:r>
        <w:rPr>
          <w:rFonts w:ascii="Verdana" w:hAnsi="Verdana"/>
          <w:color w:val="333333"/>
          <w:sz w:val="16"/>
          <w:szCs w:val="16"/>
        </w:rPr>
        <w:br/>
      </w:r>
      <w:r>
        <w:rPr>
          <w:rFonts w:ascii="Verdana" w:hAnsi="Verdana"/>
          <w:color w:val="333333"/>
          <w:sz w:val="16"/>
          <w:szCs w:val="16"/>
          <w:shd w:val="clear" w:color="auto" w:fill="FFFFFF"/>
        </w:rPr>
        <w:t>C# contains the .NET specifications and therefore, allows inter operation with other .NET languages.</w:t>
      </w:r>
      <w:r>
        <w:rPr>
          <w:rFonts w:ascii="Verdana" w:hAnsi="Verdana"/>
          <w:color w:val="333333"/>
          <w:sz w:val="16"/>
          <w:szCs w:val="16"/>
        </w:rPr>
        <w:br/>
      </w:r>
      <w:r>
        <w:rPr>
          <w:rFonts w:ascii="Verdana" w:hAnsi="Verdana"/>
          <w:b/>
          <w:bCs/>
          <w:color w:val="333333"/>
          <w:sz w:val="16"/>
          <w:szCs w:val="16"/>
          <w:shd w:val="clear" w:color="auto" w:fill="FFFFFF"/>
        </w:rPr>
        <w:t>Flexible:-</w:t>
      </w:r>
      <w:r>
        <w:rPr>
          <w:rFonts w:ascii="Verdana" w:hAnsi="Verdana"/>
          <w:color w:val="333333"/>
          <w:sz w:val="16"/>
          <w:szCs w:val="16"/>
        </w:rPr>
        <w:br/>
      </w:r>
      <w:r>
        <w:rPr>
          <w:rFonts w:ascii="Verdana" w:hAnsi="Verdana"/>
          <w:color w:val="333333"/>
          <w:sz w:val="16"/>
          <w:szCs w:val="16"/>
          <w:shd w:val="clear" w:color="auto" w:fill="FFFFFF"/>
        </w:rPr>
        <w:lastRenderedPageBreak/>
        <w:t>C# does not support pointers but you may use pointers to manipulate the data of certain classes and methods by declaring them unsafe.</w:t>
      </w:r>
      <w:r>
        <w:rPr>
          <w:rFonts w:ascii="Verdana" w:hAnsi="Verdana"/>
          <w:color w:val="333333"/>
          <w:sz w:val="16"/>
          <w:szCs w:val="16"/>
        </w:rPr>
        <w:br/>
      </w:r>
      <w:r>
        <w:rPr>
          <w:rFonts w:ascii="Verdana" w:hAnsi="Verdana"/>
          <w:color w:val="333333"/>
          <w:sz w:val="16"/>
          <w:szCs w:val="16"/>
          <w:shd w:val="clear" w:color="auto" w:fill="FFFFFF"/>
        </w:rPr>
        <w:t>Inter-operability</w:t>
      </w:r>
      <w:proofErr w:type="gramStart"/>
      <w:r>
        <w:rPr>
          <w:rFonts w:ascii="Verdana" w:hAnsi="Verdana"/>
          <w:color w:val="333333"/>
          <w:sz w:val="16"/>
          <w:szCs w:val="16"/>
          <w:shd w:val="clear" w:color="auto" w:fill="FFFFFF"/>
        </w:rPr>
        <w:t>:</w:t>
      </w:r>
      <w:proofErr w:type="gramEnd"/>
      <w:r>
        <w:rPr>
          <w:rFonts w:ascii="Verdana" w:hAnsi="Verdana"/>
          <w:color w:val="333333"/>
          <w:sz w:val="16"/>
          <w:szCs w:val="16"/>
        </w:rPr>
        <w:br/>
      </w:r>
      <w:r>
        <w:rPr>
          <w:rFonts w:ascii="Verdana" w:hAnsi="Verdana"/>
          <w:color w:val="333333"/>
          <w:sz w:val="16"/>
          <w:szCs w:val="16"/>
          <w:shd w:val="clear" w:color="auto" w:fill="FFFFFF"/>
        </w:rPr>
        <w:t>C# enables a program to call out any native API. It also allows the use of COM objects written in different languages.</w:t>
      </w:r>
    </w:p>
    <w:p w:rsidR="00CD68D4" w:rsidRDefault="00CD68D4" w:rsidP="00CD68D4">
      <w:pPr>
        <w:pStyle w:val="Heading3"/>
        <w:rPr>
          <w:rFonts w:eastAsia="Times New Roman"/>
          <w:lang w:eastAsia="en-IN"/>
        </w:rPr>
      </w:pPr>
      <w:r>
        <w:rPr>
          <w:rFonts w:eastAsia="Times New Roman"/>
          <w:lang w:eastAsia="en-IN"/>
        </w:rPr>
        <w:t>java</w:t>
      </w:r>
    </w:p>
    <w:p w:rsidR="001E5C5B" w:rsidRDefault="001E5C5B" w:rsidP="001E5C5B">
      <w:pPr>
        <w:rPr>
          <w:lang w:eastAsia="en-IN"/>
        </w:rPr>
      </w:pPr>
    </w:p>
    <w:p w:rsidR="001E5C5B" w:rsidRDefault="001E5C5B" w:rsidP="001E5C5B">
      <w:pPr>
        <w:rPr>
          <w:lang w:eastAsia="en-IN"/>
        </w:rPr>
      </w:pPr>
      <w:r>
        <w:rPr>
          <w:noProof/>
          <w:lang w:bidi="ar-SA"/>
        </w:rPr>
        <w:drawing>
          <wp:anchor distT="0" distB="0" distL="114300" distR="114300" simplePos="0" relativeHeight="251681792" behindDoc="1" locked="0" layoutInCell="1" allowOverlap="1">
            <wp:simplePos x="0" y="0"/>
            <wp:positionH relativeFrom="column">
              <wp:posOffset>19050</wp:posOffset>
            </wp:positionH>
            <wp:positionV relativeFrom="paragraph">
              <wp:posOffset>3175</wp:posOffset>
            </wp:positionV>
            <wp:extent cx="3505200" cy="2800350"/>
            <wp:effectExtent l="19050" t="0" r="0" b="0"/>
            <wp:wrapTight wrapText="bothSides">
              <wp:wrapPolygon edited="0">
                <wp:start x="-117" y="0"/>
                <wp:lineTo x="-117" y="21453"/>
                <wp:lineTo x="21600" y="21453"/>
                <wp:lineTo x="21600" y="0"/>
                <wp:lineTo x="-117" y="0"/>
              </wp:wrapPolygon>
            </wp:wrapTight>
            <wp:docPr id="229" name="Picture 228" descr="Java_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_training.png"/>
                    <pic:cNvPicPr/>
                  </pic:nvPicPr>
                  <pic:blipFill>
                    <a:blip r:embed="rId268" cstate="print"/>
                    <a:stretch>
                      <a:fillRect/>
                    </a:stretch>
                  </pic:blipFill>
                  <pic:spPr>
                    <a:xfrm>
                      <a:off x="0" y="0"/>
                      <a:ext cx="3505200" cy="2800350"/>
                    </a:xfrm>
                    <a:prstGeom prst="rect">
                      <a:avLst/>
                    </a:prstGeom>
                  </pic:spPr>
                </pic:pic>
              </a:graphicData>
            </a:graphic>
          </wp:anchor>
        </w:drawing>
      </w:r>
    </w:p>
    <w:p w:rsidR="001E5C5B" w:rsidRPr="00DB3B2B" w:rsidRDefault="001E5C5B" w:rsidP="001E5C5B">
      <w:pPr>
        <w:shd w:val="clear" w:color="auto" w:fill="FFFFFF"/>
        <w:spacing w:before="96" w:after="120" w:line="288" w:lineRule="atLeast"/>
        <w:rPr>
          <w:rFonts w:ascii="Arial" w:eastAsia="Times New Roman" w:hAnsi="Arial" w:cs="Arial"/>
          <w:lang w:bidi="ar-SA"/>
        </w:rPr>
      </w:pPr>
      <w:r w:rsidRPr="00DB3B2B">
        <w:rPr>
          <w:rFonts w:ascii="Arial" w:eastAsia="Times New Roman" w:hAnsi="Arial" w:cs="Arial"/>
          <w:b/>
          <w:bCs/>
          <w:lang w:bidi="ar-SA"/>
        </w:rPr>
        <w:t>Java</w:t>
      </w:r>
      <w:r w:rsidRPr="00DB3B2B">
        <w:rPr>
          <w:rFonts w:ascii="Arial" w:eastAsia="Times New Roman" w:hAnsi="Arial" w:cs="Arial"/>
          <w:lang w:bidi="ar-SA"/>
        </w:rPr>
        <w:t> is a </w:t>
      </w:r>
      <w:hyperlink r:id="rId269" w:tooltip="General purpose programming language" w:history="1">
        <w:r w:rsidRPr="00DB3B2B">
          <w:rPr>
            <w:rFonts w:ascii="Arial" w:eastAsia="Times New Roman" w:hAnsi="Arial" w:cs="Arial"/>
            <w:lang w:bidi="ar-SA"/>
          </w:rPr>
          <w:t>general-purpose</w:t>
        </w:r>
      </w:hyperlink>
      <w:r w:rsidRPr="00DB3B2B">
        <w:rPr>
          <w:rFonts w:ascii="Arial" w:eastAsia="Times New Roman" w:hAnsi="Arial" w:cs="Arial"/>
          <w:lang w:bidi="ar-SA"/>
        </w:rPr>
        <w:t>, </w:t>
      </w:r>
      <w:hyperlink r:id="rId270" w:tooltip="Concurrent computing" w:history="1">
        <w:r w:rsidRPr="00DB3B2B">
          <w:rPr>
            <w:rFonts w:ascii="Arial" w:eastAsia="Times New Roman" w:hAnsi="Arial" w:cs="Arial"/>
            <w:lang w:bidi="ar-SA"/>
          </w:rPr>
          <w:t>concurrent</w:t>
        </w:r>
      </w:hyperlink>
      <w:r w:rsidRPr="00DB3B2B">
        <w:rPr>
          <w:rFonts w:ascii="Arial" w:eastAsia="Times New Roman" w:hAnsi="Arial" w:cs="Arial"/>
          <w:lang w:bidi="ar-SA"/>
        </w:rPr>
        <w:t>, </w:t>
      </w:r>
      <w:hyperlink r:id="rId271" w:tooltip="Class-based" w:history="1">
        <w:r w:rsidRPr="00DB3B2B">
          <w:rPr>
            <w:rFonts w:ascii="Arial" w:eastAsia="Times New Roman" w:hAnsi="Arial" w:cs="Arial"/>
            <w:lang w:bidi="ar-SA"/>
          </w:rPr>
          <w:t>class-based</w:t>
        </w:r>
      </w:hyperlink>
      <w:r w:rsidRPr="00DB3B2B">
        <w:rPr>
          <w:rFonts w:ascii="Arial" w:eastAsia="Times New Roman" w:hAnsi="Arial" w:cs="Arial"/>
          <w:lang w:bidi="ar-SA"/>
        </w:rPr>
        <w:t>, </w:t>
      </w:r>
      <w:hyperlink r:id="rId272" w:tooltip="Object-oriented programming" w:history="1">
        <w:r w:rsidRPr="00DB3B2B">
          <w:rPr>
            <w:rFonts w:ascii="Arial" w:eastAsia="Times New Roman" w:hAnsi="Arial" w:cs="Arial"/>
            <w:lang w:bidi="ar-SA"/>
          </w:rPr>
          <w:t>object-oriented</w:t>
        </w:r>
      </w:hyperlink>
      <w:r w:rsidRPr="00DB3B2B">
        <w:rPr>
          <w:rFonts w:ascii="Arial" w:eastAsia="Times New Roman" w:hAnsi="Arial" w:cs="Arial"/>
          <w:lang w:bidi="ar-SA"/>
        </w:rPr>
        <w:t> </w:t>
      </w:r>
      <w:hyperlink r:id="rId273" w:tooltip="Computer programming language" w:history="1">
        <w:r w:rsidRPr="00DB3B2B">
          <w:rPr>
            <w:rFonts w:ascii="Arial" w:eastAsia="Times New Roman" w:hAnsi="Arial" w:cs="Arial"/>
            <w:lang w:bidi="ar-SA"/>
          </w:rPr>
          <w:t>computer programming language</w:t>
        </w:r>
      </w:hyperlink>
      <w:r w:rsidRPr="00DB3B2B">
        <w:rPr>
          <w:rFonts w:ascii="Arial" w:eastAsia="Times New Roman" w:hAnsi="Arial" w:cs="Arial"/>
          <w:lang w:bidi="ar-SA"/>
        </w:rPr>
        <w:t> that is specifically designed to have as few implementation dependencies as possible. It is intended to let application developers "write once, run anywhere" (WORA), meaning that code that runs on one platform does not need to be recompiled to run on another. Java applications are typically </w:t>
      </w:r>
      <w:hyperlink r:id="rId274" w:tooltip="Compiler" w:history="1">
        <w:r w:rsidRPr="00DB3B2B">
          <w:rPr>
            <w:rFonts w:ascii="Arial" w:eastAsia="Times New Roman" w:hAnsi="Arial" w:cs="Arial"/>
            <w:lang w:bidi="ar-SA"/>
          </w:rPr>
          <w:t>compiled</w:t>
        </w:r>
      </w:hyperlink>
      <w:r w:rsidRPr="00DB3B2B">
        <w:rPr>
          <w:rFonts w:ascii="Arial" w:eastAsia="Times New Roman" w:hAnsi="Arial" w:cs="Arial"/>
          <w:lang w:bidi="ar-SA"/>
        </w:rPr>
        <w:t> to </w:t>
      </w:r>
      <w:hyperlink r:id="rId275" w:tooltip="Java bytecode" w:history="1">
        <w:r w:rsidRPr="00DB3B2B">
          <w:rPr>
            <w:rFonts w:ascii="Arial" w:eastAsia="Times New Roman" w:hAnsi="Arial" w:cs="Arial"/>
            <w:lang w:bidi="ar-SA"/>
          </w:rPr>
          <w:t>bytecode</w:t>
        </w:r>
      </w:hyperlink>
      <w:r w:rsidRPr="00DB3B2B">
        <w:rPr>
          <w:rFonts w:ascii="Arial" w:eastAsia="Times New Roman" w:hAnsi="Arial" w:cs="Arial"/>
          <w:lang w:bidi="ar-SA"/>
        </w:rPr>
        <w:t> (</w:t>
      </w:r>
      <w:hyperlink r:id="rId276" w:tooltip="Class (file format)" w:history="1">
        <w:r w:rsidRPr="00DB3B2B">
          <w:rPr>
            <w:rFonts w:ascii="Arial" w:eastAsia="Times New Roman" w:hAnsi="Arial" w:cs="Arial"/>
            <w:lang w:bidi="ar-SA"/>
          </w:rPr>
          <w:t>class file</w:t>
        </w:r>
      </w:hyperlink>
      <w:r w:rsidRPr="00DB3B2B">
        <w:rPr>
          <w:rFonts w:ascii="Arial" w:eastAsia="Times New Roman" w:hAnsi="Arial" w:cs="Arial"/>
          <w:lang w:bidi="ar-SA"/>
        </w:rPr>
        <w:t>) that can run on any </w:t>
      </w:r>
      <w:hyperlink r:id="rId277" w:tooltip="Java virtual machine" w:history="1">
        <w:r w:rsidRPr="00DB3B2B">
          <w:rPr>
            <w:rFonts w:ascii="Arial" w:eastAsia="Times New Roman" w:hAnsi="Arial" w:cs="Arial"/>
            <w:lang w:bidi="ar-SA"/>
          </w:rPr>
          <w:t>Java virtual machine</w:t>
        </w:r>
      </w:hyperlink>
      <w:r w:rsidRPr="00DB3B2B">
        <w:rPr>
          <w:rFonts w:ascii="Arial" w:eastAsia="Times New Roman" w:hAnsi="Arial" w:cs="Arial"/>
          <w:lang w:bidi="ar-SA"/>
        </w:rPr>
        <w:t> (JVM) regardless of </w:t>
      </w:r>
      <w:hyperlink r:id="rId278" w:tooltip="Computer architecture" w:history="1">
        <w:r w:rsidRPr="00DB3B2B">
          <w:rPr>
            <w:rFonts w:ascii="Arial" w:eastAsia="Times New Roman" w:hAnsi="Arial" w:cs="Arial"/>
            <w:lang w:bidi="ar-SA"/>
          </w:rPr>
          <w:t>computer architecture</w:t>
        </w:r>
      </w:hyperlink>
      <w:r w:rsidRPr="00DB3B2B">
        <w:rPr>
          <w:rFonts w:ascii="Arial" w:eastAsia="Times New Roman" w:hAnsi="Arial" w:cs="Arial"/>
          <w:lang w:bidi="ar-SA"/>
        </w:rPr>
        <w:t>. Java is, as of 2012, one of the most popular programming languages in use, particularly for client-server web applications, with a reported 10 million users.</w:t>
      </w:r>
      <w:hyperlink r:id="rId279" w:anchor="cite_note-10" w:history="1">
        <w:r w:rsidRPr="00DB3B2B">
          <w:rPr>
            <w:rFonts w:ascii="Arial" w:eastAsia="Times New Roman" w:hAnsi="Arial" w:cs="Arial"/>
            <w:vertAlign w:val="superscript"/>
            <w:lang w:bidi="ar-SA"/>
          </w:rPr>
          <w:t>[10]</w:t>
        </w:r>
      </w:hyperlink>
      <w:hyperlink r:id="rId280" w:anchor="cite_note-11" w:history="1">
        <w:r w:rsidRPr="00DB3B2B">
          <w:rPr>
            <w:rFonts w:ascii="Arial" w:eastAsia="Times New Roman" w:hAnsi="Arial" w:cs="Arial"/>
            <w:vertAlign w:val="superscript"/>
            <w:lang w:bidi="ar-SA"/>
          </w:rPr>
          <w:t>[11]</w:t>
        </w:r>
      </w:hyperlink>
      <w:r w:rsidRPr="00DB3B2B">
        <w:rPr>
          <w:rFonts w:ascii="Arial" w:eastAsia="Times New Roman" w:hAnsi="Arial" w:cs="Arial"/>
          <w:lang w:bidi="ar-SA"/>
        </w:rPr>
        <w:t> Java was originally developed by </w:t>
      </w:r>
      <w:hyperlink r:id="rId281" w:tooltip="James Gosling" w:history="1">
        <w:r w:rsidRPr="00DB3B2B">
          <w:rPr>
            <w:rFonts w:ascii="Arial" w:eastAsia="Times New Roman" w:hAnsi="Arial" w:cs="Arial"/>
            <w:lang w:bidi="ar-SA"/>
          </w:rPr>
          <w:t>James Gosling</w:t>
        </w:r>
      </w:hyperlink>
      <w:r w:rsidRPr="00DB3B2B">
        <w:rPr>
          <w:rFonts w:ascii="Arial" w:eastAsia="Times New Roman" w:hAnsi="Arial" w:cs="Arial"/>
          <w:lang w:bidi="ar-SA"/>
        </w:rPr>
        <w:t> at </w:t>
      </w:r>
      <w:hyperlink r:id="rId282" w:tooltip="Sun Microsystems" w:history="1">
        <w:r w:rsidRPr="00DB3B2B">
          <w:rPr>
            <w:rFonts w:ascii="Arial" w:eastAsia="Times New Roman" w:hAnsi="Arial" w:cs="Arial"/>
            <w:lang w:bidi="ar-SA"/>
          </w:rPr>
          <w:t>Sun Microsystems</w:t>
        </w:r>
      </w:hyperlink>
      <w:r w:rsidRPr="00DB3B2B">
        <w:rPr>
          <w:rFonts w:ascii="Arial" w:eastAsia="Times New Roman" w:hAnsi="Arial" w:cs="Arial"/>
          <w:lang w:bidi="ar-SA"/>
        </w:rPr>
        <w:t> (which has since</w:t>
      </w:r>
      <w:hyperlink r:id="rId283" w:tooltip="Sun acquisition by Oracle" w:history="1">
        <w:r w:rsidRPr="00DB3B2B">
          <w:rPr>
            <w:rFonts w:ascii="Arial" w:eastAsia="Times New Roman" w:hAnsi="Arial" w:cs="Arial"/>
            <w:lang w:bidi="ar-SA"/>
          </w:rPr>
          <w:t>merged into Oracle Corporation</w:t>
        </w:r>
      </w:hyperlink>
      <w:r w:rsidRPr="00DB3B2B">
        <w:rPr>
          <w:rFonts w:ascii="Arial" w:eastAsia="Times New Roman" w:hAnsi="Arial" w:cs="Arial"/>
          <w:lang w:bidi="ar-SA"/>
        </w:rPr>
        <w:t>) and released in 1995 as a core component of Sun Microsystems' </w:t>
      </w:r>
      <w:hyperlink r:id="rId284" w:tooltip="Java (software platform)" w:history="1">
        <w:r w:rsidRPr="00DB3B2B">
          <w:rPr>
            <w:rFonts w:ascii="Arial" w:eastAsia="Times New Roman" w:hAnsi="Arial" w:cs="Arial"/>
            <w:lang w:bidi="ar-SA"/>
          </w:rPr>
          <w:t>Java platform</w:t>
        </w:r>
      </w:hyperlink>
      <w:r w:rsidRPr="00DB3B2B">
        <w:rPr>
          <w:rFonts w:ascii="Arial" w:eastAsia="Times New Roman" w:hAnsi="Arial" w:cs="Arial"/>
          <w:lang w:bidi="ar-SA"/>
        </w:rPr>
        <w:t>. The language derives much of its </w:t>
      </w:r>
      <w:hyperlink r:id="rId285" w:tooltip="Syntax (programming languages)" w:history="1">
        <w:r w:rsidRPr="00DB3B2B">
          <w:rPr>
            <w:rFonts w:ascii="Arial" w:eastAsia="Times New Roman" w:hAnsi="Arial" w:cs="Arial"/>
            <w:lang w:bidi="ar-SA"/>
          </w:rPr>
          <w:t>syntax</w:t>
        </w:r>
      </w:hyperlink>
      <w:r w:rsidRPr="00DB3B2B">
        <w:rPr>
          <w:rFonts w:ascii="Arial" w:eastAsia="Times New Roman" w:hAnsi="Arial" w:cs="Arial"/>
          <w:lang w:bidi="ar-SA"/>
        </w:rPr>
        <w:t> from </w:t>
      </w:r>
      <w:hyperlink r:id="rId286" w:tooltip="C (programming language)" w:history="1">
        <w:r w:rsidRPr="00DB3B2B">
          <w:rPr>
            <w:rFonts w:ascii="Arial" w:eastAsia="Times New Roman" w:hAnsi="Arial" w:cs="Arial"/>
            <w:lang w:bidi="ar-SA"/>
          </w:rPr>
          <w:t>C</w:t>
        </w:r>
      </w:hyperlink>
      <w:r w:rsidRPr="00DB3B2B">
        <w:rPr>
          <w:rFonts w:ascii="Arial" w:eastAsia="Times New Roman" w:hAnsi="Arial" w:cs="Arial"/>
          <w:lang w:bidi="ar-SA"/>
        </w:rPr>
        <w:t> and </w:t>
      </w:r>
      <w:hyperlink r:id="rId287" w:tooltip="C++" w:history="1">
        <w:r w:rsidRPr="00DB3B2B">
          <w:rPr>
            <w:rFonts w:ascii="Arial" w:eastAsia="Times New Roman" w:hAnsi="Arial" w:cs="Arial"/>
            <w:lang w:bidi="ar-SA"/>
          </w:rPr>
          <w:t>C++</w:t>
        </w:r>
      </w:hyperlink>
      <w:r w:rsidRPr="00DB3B2B">
        <w:rPr>
          <w:rFonts w:ascii="Arial" w:eastAsia="Times New Roman" w:hAnsi="Arial" w:cs="Arial"/>
          <w:lang w:bidi="ar-SA"/>
        </w:rPr>
        <w:t>, but it has fewer</w:t>
      </w:r>
      <w:hyperlink r:id="rId288" w:tooltip="Low-level programming language" w:history="1">
        <w:r w:rsidRPr="00DB3B2B">
          <w:rPr>
            <w:rFonts w:ascii="Arial" w:eastAsia="Times New Roman" w:hAnsi="Arial" w:cs="Arial"/>
            <w:lang w:bidi="ar-SA"/>
          </w:rPr>
          <w:t>low-level</w:t>
        </w:r>
      </w:hyperlink>
      <w:r w:rsidRPr="00DB3B2B">
        <w:rPr>
          <w:rFonts w:ascii="Arial" w:eastAsia="Times New Roman" w:hAnsi="Arial" w:cs="Arial"/>
          <w:lang w:bidi="ar-SA"/>
        </w:rPr>
        <w:t> facilities than either of them.</w:t>
      </w:r>
    </w:p>
    <w:p w:rsidR="001E5C5B" w:rsidRPr="00DB3B2B" w:rsidRDefault="001E5C5B" w:rsidP="001E5C5B">
      <w:pPr>
        <w:shd w:val="clear" w:color="auto" w:fill="FFFFFF"/>
        <w:spacing w:before="96" w:after="120" w:line="288" w:lineRule="atLeast"/>
        <w:rPr>
          <w:rFonts w:ascii="Arial" w:eastAsia="Times New Roman" w:hAnsi="Arial" w:cs="Arial"/>
          <w:lang w:bidi="ar-SA"/>
        </w:rPr>
      </w:pPr>
      <w:r w:rsidRPr="00DB3B2B">
        <w:rPr>
          <w:rFonts w:ascii="Arial" w:eastAsia="Times New Roman" w:hAnsi="Arial" w:cs="Arial"/>
          <w:lang w:bidi="ar-SA"/>
        </w:rPr>
        <w:t>The original and </w:t>
      </w:r>
      <w:hyperlink r:id="rId289" w:tooltip="Reference implementation (computing)" w:history="1">
        <w:r w:rsidRPr="00DB3B2B">
          <w:rPr>
            <w:rFonts w:ascii="Arial" w:eastAsia="Times New Roman" w:hAnsi="Arial" w:cs="Arial"/>
            <w:lang w:bidi="ar-SA"/>
          </w:rPr>
          <w:t>reference implementation</w:t>
        </w:r>
      </w:hyperlink>
      <w:r w:rsidRPr="00DB3B2B">
        <w:rPr>
          <w:rFonts w:ascii="Arial" w:eastAsia="Times New Roman" w:hAnsi="Arial" w:cs="Arial"/>
          <w:lang w:bidi="ar-SA"/>
        </w:rPr>
        <w:t> Java </w:t>
      </w:r>
      <w:hyperlink r:id="rId290" w:tooltip="Compiler" w:history="1">
        <w:r w:rsidRPr="00DB3B2B">
          <w:rPr>
            <w:rFonts w:ascii="Arial" w:eastAsia="Times New Roman" w:hAnsi="Arial" w:cs="Arial"/>
            <w:lang w:bidi="ar-SA"/>
          </w:rPr>
          <w:t>compilers</w:t>
        </w:r>
      </w:hyperlink>
      <w:r w:rsidRPr="00DB3B2B">
        <w:rPr>
          <w:rFonts w:ascii="Arial" w:eastAsia="Times New Roman" w:hAnsi="Arial" w:cs="Arial"/>
          <w:lang w:bidi="ar-SA"/>
        </w:rPr>
        <w:t>, virtual machines, and </w:t>
      </w:r>
      <w:hyperlink r:id="rId291" w:tooltip="Library (computing)" w:history="1">
        <w:r w:rsidRPr="00DB3B2B">
          <w:rPr>
            <w:rFonts w:ascii="Arial" w:eastAsia="Times New Roman" w:hAnsi="Arial" w:cs="Arial"/>
            <w:lang w:bidi="ar-SA"/>
          </w:rPr>
          <w:t>class libraries</w:t>
        </w:r>
      </w:hyperlink>
      <w:r w:rsidRPr="00DB3B2B">
        <w:rPr>
          <w:rFonts w:ascii="Arial" w:eastAsia="Times New Roman" w:hAnsi="Arial" w:cs="Arial"/>
          <w:lang w:bidi="ar-SA"/>
        </w:rPr>
        <w:t> were developed by Sun from 1991 and first released in 1995. As of May 2007, in compliance with the specifications of the </w:t>
      </w:r>
      <w:hyperlink r:id="rId292" w:tooltip="Java Community Process" w:history="1">
        <w:r w:rsidRPr="00DB3B2B">
          <w:rPr>
            <w:rFonts w:ascii="Arial" w:eastAsia="Times New Roman" w:hAnsi="Arial" w:cs="Arial"/>
            <w:lang w:bidi="ar-SA"/>
          </w:rPr>
          <w:t>Java Community Process</w:t>
        </w:r>
      </w:hyperlink>
      <w:r w:rsidRPr="00DB3B2B">
        <w:rPr>
          <w:rFonts w:ascii="Arial" w:eastAsia="Times New Roman" w:hAnsi="Arial" w:cs="Arial"/>
          <w:lang w:bidi="ar-SA"/>
        </w:rPr>
        <w:t>, Sun relicensed most of its Java technologies under the </w:t>
      </w:r>
      <w:hyperlink r:id="rId293" w:tooltip="GNU General Public License" w:history="1">
        <w:r w:rsidRPr="00DB3B2B">
          <w:rPr>
            <w:rFonts w:ascii="Arial" w:eastAsia="Times New Roman" w:hAnsi="Arial" w:cs="Arial"/>
            <w:lang w:bidi="ar-SA"/>
          </w:rPr>
          <w:t>GNU General Public License</w:t>
        </w:r>
      </w:hyperlink>
      <w:r w:rsidRPr="00DB3B2B">
        <w:rPr>
          <w:rFonts w:ascii="Arial" w:eastAsia="Times New Roman" w:hAnsi="Arial" w:cs="Arial"/>
          <w:lang w:bidi="ar-SA"/>
        </w:rPr>
        <w:t>. Others have also developed alternative implementations of these Sun technologies, such as the </w:t>
      </w:r>
      <w:hyperlink r:id="rId294" w:tooltip="GNU Compiler for Java" w:history="1">
        <w:r w:rsidRPr="00DB3B2B">
          <w:rPr>
            <w:rFonts w:ascii="Arial" w:eastAsia="Times New Roman" w:hAnsi="Arial" w:cs="Arial"/>
            <w:lang w:bidi="ar-SA"/>
          </w:rPr>
          <w:t>GNU Compiler for Java</w:t>
        </w:r>
      </w:hyperlink>
      <w:r w:rsidRPr="00DB3B2B">
        <w:rPr>
          <w:rFonts w:ascii="Arial" w:eastAsia="Times New Roman" w:hAnsi="Arial" w:cs="Arial"/>
          <w:lang w:bidi="ar-SA"/>
        </w:rPr>
        <w:t> and </w:t>
      </w:r>
      <w:hyperlink r:id="rId295" w:tooltip="GNU Classpath" w:history="1">
        <w:r w:rsidRPr="00DB3B2B">
          <w:rPr>
            <w:rFonts w:ascii="Arial" w:eastAsia="Times New Roman" w:hAnsi="Arial" w:cs="Arial"/>
            <w:lang w:bidi="ar-SA"/>
          </w:rPr>
          <w:t>GNU Classpath</w:t>
        </w:r>
      </w:hyperlink>
      <w:r w:rsidRPr="00DB3B2B">
        <w:rPr>
          <w:rFonts w:ascii="Arial" w:eastAsia="Times New Roman" w:hAnsi="Arial" w:cs="Arial"/>
          <w:lang w:bidi="ar-SA"/>
        </w:rPr>
        <w:t>.</w:t>
      </w:r>
    </w:p>
    <w:p w:rsidR="001E5C5B" w:rsidRDefault="001E5C5B" w:rsidP="001E5C5B">
      <w:pPr>
        <w:rPr>
          <w:lang w:eastAsia="en-IN"/>
        </w:rPr>
      </w:pPr>
    </w:p>
    <w:p w:rsidR="001E5C5B" w:rsidRDefault="001E5C5B" w:rsidP="001E5C5B">
      <w:pPr>
        <w:pStyle w:val="Heading4"/>
        <w:rPr>
          <w:lang w:eastAsia="en-IN"/>
        </w:rPr>
      </w:pPr>
      <w:r>
        <w:rPr>
          <w:lang w:eastAsia="en-IN"/>
        </w:rPr>
        <w:t>Java features</w:t>
      </w:r>
    </w:p>
    <w:p w:rsidR="001E5C5B" w:rsidRDefault="001E5C5B" w:rsidP="001E5C5B">
      <w:pPr>
        <w:rPr>
          <w:lang w:eastAsia="en-IN"/>
        </w:rPr>
      </w:pPr>
    </w:p>
    <w:p w:rsidR="001E5C5B" w:rsidRPr="003E77BB" w:rsidRDefault="001E5C5B" w:rsidP="002A770C">
      <w:pPr>
        <w:pStyle w:val="ListParagraph"/>
        <w:numPr>
          <w:ilvl w:val="0"/>
          <w:numId w:val="38"/>
        </w:numPr>
        <w:shd w:val="clear" w:color="auto" w:fill="FFFFFF"/>
        <w:spacing w:before="100" w:beforeAutospacing="1" w:after="100" w:afterAutospacing="1" w:line="360" w:lineRule="atLeast"/>
        <w:rPr>
          <w:rFonts w:ascii="Arial" w:eastAsia="Times New Roman" w:hAnsi="Arial" w:cs="Arial"/>
          <w:color w:val="000000"/>
          <w:lang w:bidi="ar-SA"/>
        </w:rPr>
      </w:pPr>
      <w:r w:rsidRPr="003E77BB">
        <w:rPr>
          <w:rFonts w:ascii="Arial" w:eastAsia="Times New Roman" w:hAnsi="Arial" w:cs="Arial"/>
          <w:b/>
          <w:bCs/>
          <w:color w:val="000000"/>
          <w:lang w:bidi="ar-SA"/>
        </w:rPr>
        <w:lastRenderedPageBreak/>
        <w:t>Platform Independent</w:t>
      </w:r>
      <w:r w:rsidRPr="003E77BB">
        <w:rPr>
          <w:rFonts w:ascii="Arial" w:eastAsia="Times New Roman" w:hAnsi="Arial" w:cs="Arial"/>
          <w:b/>
          <w:bCs/>
          <w:color w:val="000000"/>
          <w:lang w:bidi="ar-SA"/>
        </w:rPr>
        <w:br/>
      </w:r>
      <w:r w:rsidRPr="003E77BB">
        <w:rPr>
          <w:rFonts w:ascii="Arial" w:eastAsia="Times New Roman" w:hAnsi="Arial" w:cs="Arial"/>
          <w:color w:val="000000"/>
          <w:lang w:bidi="ar-SA"/>
        </w:rPr>
        <w:t xml:space="preserve">The concept of Write-once-run-anywhere (known as the Platform independent) is one of the important key feature of java language that makes java as the most powerful language. Not even a single language is idle to this feature but java is </w:t>
      </w:r>
      <w:proofErr w:type="gramStart"/>
      <w:r w:rsidRPr="003E77BB">
        <w:rPr>
          <w:rFonts w:ascii="Arial" w:eastAsia="Times New Roman" w:hAnsi="Arial" w:cs="Arial"/>
          <w:color w:val="000000"/>
          <w:lang w:bidi="ar-SA"/>
        </w:rPr>
        <w:t>more closer</w:t>
      </w:r>
      <w:proofErr w:type="gramEnd"/>
      <w:r w:rsidRPr="003E77BB">
        <w:rPr>
          <w:rFonts w:ascii="Arial" w:eastAsia="Times New Roman" w:hAnsi="Arial" w:cs="Arial"/>
          <w:color w:val="000000"/>
          <w:lang w:bidi="ar-SA"/>
        </w:rPr>
        <w:t xml:space="preserve"> to this feature. The programs written on one platform can run on any platform provided the platform must have the JVM. </w:t>
      </w:r>
    </w:p>
    <w:p w:rsidR="001E5C5B" w:rsidRPr="003E77BB" w:rsidRDefault="001E5C5B" w:rsidP="002A770C">
      <w:pPr>
        <w:pStyle w:val="ListParagraph"/>
        <w:numPr>
          <w:ilvl w:val="0"/>
          <w:numId w:val="37"/>
        </w:numPr>
        <w:shd w:val="clear" w:color="auto" w:fill="FFFFFF"/>
        <w:spacing w:before="100" w:beforeAutospacing="1" w:after="100" w:afterAutospacing="1" w:line="360" w:lineRule="atLeast"/>
        <w:rPr>
          <w:rFonts w:ascii="Arial" w:eastAsia="Times New Roman" w:hAnsi="Arial" w:cs="Arial"/>
          <w:color w:val="000000"/>
          <w:lang w:bidi="ar-SA"/>
        </w:rPr>
      </w:pPr>
      <w:r w:rsidRPr="003E77BB">
        <w:rPr>
          <w:rFonts w:ascii="Arial" w:eastAsia="Times New Roman" w:hAnsi="Arial" w:cs="Arial"/>
          <w:b/>
          <w:bCs/>
          <w:color w:val="000000"/>
          <w:lang w:bidi="ar-SA"/>
        </w:rPr>
        <w:t>Simple</w:t>
      </w:r>
      <w:r w:rsidRPr="003E77BB">
        <w:rPr>
          <w:rFonts w:ascii="Arial" w:eastAsia="Times New Roman" w:hAnsi="Arial" w:cs="Arial"/>
          <w:b/>
          <w:bCs/>
          <w:color w:val="000000"/>
          <w:lang w:bidi="ar-SA"/>
        </w:rPr>
        <w:br/>
      </w:r>
      <w:r w:rsidRPr="003E77BB">
        <w:rPr>
          <w:rFonts w:ascii="Arial" w:eastAsia="Times New Roman" w:hAnsi="Arial" w:cs="Arial"/>
          <w:color w:val="000000"/>
          <w:lang w:bidi="ar-SA"/>
        </w:rPr>
        <w:t>There are various features that makes the java as a simple language. Programs are easy to write and debug because java does not use the pointers explicitly. It is much harder to write the java programs that can crash the system but we cannot say about the other programming languages. Java provides the bug free system due to the strong memory management. It also has the automatic memory allocation and deallocation system.</w:t>
      </w:r>
    </w:p>
    <w:p w:rsidR="001E5C5B" w:rsidRPr="003E77BB" w:rsidRDefault="001E5C5B" w:rsidP="002A770C">
      <w:pPr>
        <w:pStyle w:val="ListParagraph"/>
        <w:numPr>
          <w:ilvl w:val="0"/>
          <w:numId w:val="36"/>
        </w:numPr>
        <w:shd w:val="clear" w:color="auto" w:fill="FFFFFF"/>
        <w:spacing w:before="100" w:beforeAutospacing="1" w:after="100" w:afterAutospacing="1" w:line="360" w:lineRule="atLeast"/>
        <w:rPr>
          <w:rFonts w:ascii="Arial" w:eastAsia="Times New Roman" w:hAnsi="Arial" w:cs="Arial"/>
          <w:color w:val="000000"/>
          <w:lang w:bidi="ar-SA"/>
        </w:rPr>
      </w:pPr>
      <w:r w:rsidRPr="003E77BB">
        <w:rPr>
          <w:rFonts w:ascii="Arial" w:eastAsia="Times New Roman" w:hAnsi="Arial" w:cs="Arial"/>
          <w:b/>
          <w:bCs/>
          <w:color w:val="000000"/>
          <w:lang w:bidi="ar-SA"/>
        </w:rPr>
        <w:t>Object Oriented</w:t>
      </w:r>
      <w:r w:rsidRPr="003E77BB">
        <w:rPr>
          <w:rFonts w:ascii="Arial" w:eastAsia="Times New Roman" w:hAnsi="Arial" w:cs="Arial"/>
          <w:b/>
          <w:bCs/>
          <w:color w:val="000000"/>
          <w:lang w:bidi="ar-SA"/>
        </w:rPr>
        <w:br/>
      </w:r>
      <w:r w:rsidRPr="003E77BB">
        <w:rPr>
          <w:rFonts w:ascii="Arial" w:eastAsia="Times New Roman" w:hAnsi="Arial" w:cs="Arial"/>
          <w:color w:val="000000"/>
          <w:lang w:bidi="ar-SA"/>
        </w:rPr>
        <w:t>to be an Object Oriented language, any language must follow at least the four characteristics.</w:t>
      </w:r>
    </w:p>
    <w:p w:rsidR="001E5C5B" w:rsidRPr="003E77BB" w:rsidRDefault="001E5C5B" w:rsidP="002A770C">
      <w:pPr>
        <w:numPr>
          <w:ilvl w:val="0"/>
          <w:numId w:val="34"/>
        </w:numPr>
        <w:shd w:val="clear" w:color="auto" w:fill="FFFFFF"/>
        <w:spacing w:before="100" w:beforeAutospacing="1" w:after="100" w:afterAutospacing="1" w:line="360" w:lineRule="atLeast"/>
        <w:rPr>
          <w:rFonts w:ascii="Arial" w:eastAsia="Times New Roman" w:hAnsi="Arial" w:cs="Arial"/>
          <w:color w:val="000000"/>
          <w:lang w:bidi="ar-SA"/>
        </w:rPr>
      </w:pPr>
      <w:r w:rsidRPr="003E77BB">
        <w:rPr>
          <w:rFonts w:ascii="Arial" w:eastAsia="Times New Roman" w:hAnsi="Arial" w:cs="Arial"/>
          <w:color w:val="000000"/>
          <w:lang w:bidi="ar-SA"/>
        </w:rPr>
        <w:t>Inheritance   :   It is the process of creating the new classes and using the behavior of the existing classes</w:t>
      </w:r>
      <w:r>
        <w:rPr>
          <w:rFonts w:ascii="Arial" w:eastAsia="Times New Roman" w:hAnsi="Arial" w:cs="Arial"/>
          <w:color w:val="000000"/>
          <w:lang w:bidi="ar-SA"/>
        </w:rPr>
        <w:t xml:space="preserve"> by extending them just to</w:t>
      </w:r>
      <w:r w:rsidRPr="003E77BB">
        <w:rPr>
          <w:rFonts w:ascii="Arial" w:eastAsia="Times New Roman" w:hAnsi="Arial" w:cs="Arial"/>
          <w:color w:val="000000"/>
          <w:lang w:bidi="ar-SA"/>
        </w:rPr>
        <w:t> </w:t>
      </w:r>
      <w:r>
        <w:rPr>
          <w:rFonts w:ascii="Arial" w:eastAsia="Times New Roman" w:hAnsi="Arial" w:cs="Arial"/>
          <w:color w:val="000000"/>
          <w:lang w:bidi="ar-SA"/>
        </w:rPr>
        <w:t>reuse</w:t>
      </w:r>
      <w:r w:rsidRPr="003E77BB">
        <w:rPr>
          <w:rFonts w:ascii="Arial" w:eastAsia="Times New Roman" w:hAnsi="Arial" w:cs="Arial"/>
          <w:color w:val="000000"/>
          <w:lang w:bidi="ar-SA"/>
        </w:rPr>
        <w:t xml:space="preserve"> the existing code and adding the additional features as needed.</w:t>
      </w:r>
    </w:p>
    <w:p w:rsidR="001E5C5B" w:rsidRPr="003E77BB" w:rsidRDefault="001E5C5B" w:rsidP="002A770C">
      <w:pPr>
        <w:numPr>
          <w:ilvl w:val="0"/>
          <w:numId w:val="34"/>
        </w:numPr>
        <w:shd w:val="clear" w:color="auto" w:fill="FFFFFF"/>
        <w:spacing w:before="100" w:beforeAutospacing="1" w:after="100" w:afterAutospacing="1" w:line="360" w:lineRule="atLeast"/>
        <w:rPr>
          <w:rFonts w:ascii="Arial" w:eastAsia="Times New Roman" w:hAnsi="Arial" w:cs="Arial"/>
          <w:color w:val="000000"/>
          <w:lang w:bidi="ar-SA"/>
        </w:rPr>
      </w:pPr>
      <w:r>
        <w:rPr>
          <w:rFonts w:ascii="Arial" w:eastAsia="Times New Roman" w:hAnsi="Arial" w:cs="Arial"/>
          <w:color w:val="000000"/>
          <w:lang w:bidi="ar-SA"/>
        </w:rPr>
        <w:t>Encapsulation:</w:t>
      </w:r>
      <w:r w:rsidRPr="003E77BB">
        <w:rPr>
          <w:rFonts w:ascii="Arial" w:eastAsia="Times New Roman" w:hAnsi="Arial" w:cs="Arial"/>
          <w:color w:val="000000"/>
          <w:lang w:bidi="ar-SA"/>
        </w:rPr>
        <w:t>  It is the mechanism of combining the information and providing the abstraction.</w:t>
      </w:r>
    </w:p>
    <w:p w:rsidR="001E5C5B" w:rsidRPr="003E77BB" w:rsidRDefault="001E5C5B" w:rsidP="002A770C">
      <w:pPr>
        <w:numPr>
          <w:ilvl w:val="0"/>
          <w:numId w:val="34"/>
        </w:numPr>
        <w:shd w:val="clear" w:color="auto" w:fill="FFFFFF"/>
        <w:spacing w:before="100" w:beforeAutospacing="1" w:after="100" w:afterAutospacing="1" w:line="360" w:lineRule="atLeast"/>
        <w:rPr>
          <w:rFonts w:ascii="Arial" w:eastAsia="Times New Roman" w:hAnsi="Arial" w:cs="Arial"/>
          <w:color w:val="000000"/>
          <w:lang w:bidi="ar-SA"/>
        </w:rPr>
      </w:pPr>
      <w:r>
        <w:rPr>
          <w:rFonts w:ascii="Arial" w:eastAsia="Times New Roman" w:hAnsi="Arial" w:cs="Arial"/>
          <w:color w:val="000000"/>
          <w:lang w:bidi="ar-SA"/>
        </w:rPr>
        <w:t xml:space="preserve">Polymorphism:  </w:t>
      </w:r>
      <w:r w:rsidRPr="003E77BB">
        <w:rPr>
          <w:rFonts w:ascii="Arial" w:eastAsia="Times New Roman" w:hAnsi="Arial" w:cs="Arial"/>
          <w:color w:val="000000"/>
          <w:lang w:bidi="ar-SA"/>
        </w:rPr>
        <w:t>As the name suggest one name multiple form, Polymorphism is the way of providing the different func</w:t>
      </w:r>
      <w:r>
        <w:rPr>
          <w:rFonts w:ascii="Arial" w:eastAsia="Times New Roman" w:hAnsi="Arial" w:cs="Arial"/>
          <w:color w:val="000000"/>
          <w:lang w:bidi="ar-SA"/>
        </w:rPr>
        <w:t>tionality by the </w:t>
      </w:r>
      <w:r>
        <w:rPr>
          <w:rFonts w:ascii="Arial" w:eastAsia="Times New Roman" w:hAnsi="Arial" w:cs="Arial"/>
          <w:color w:val="000000"/>
          <w:lang w:bidi="ar-SA"/>
        </w:rPr>
        <w:br/>
        <w:t>   functions </w:t>
      </w:r>
      <w:r w:rsidRPr="003E77BB">
        <w:rPr>
          <w:rFonts w:ascii="Arial" w:eastAsia="Times New Roman" w:hAnsi="Arial" w:cs="Arial"/>
          <w:color w:val="000000"/>
          <w:lang w:bidi="ar-SA"/>
        </w:rPr>
        <w:t>having the same name based on the signatures of the methods.</w:t>
      </w:r>
    </w:p>
    <w:p w:rsidR="001E5C5B" w:rsidRPr="003E77BB" w:rsidRDefault="001E5C5B" w:rsidP="002A770C">
      <w:pPr>
        <w:numPr>
          <w:ilvl w:val="0"/>
          <w:numId w:val="34"/>
        </w:numPr>
        <w:shd w:val="clear" w:color="auto" w:fill="FFFFFF"/>
        <w:spacing w:before="100" w:beforeAutospacing="1" w:after="100" w:afterAutospacing="1" w:line="360" w:lineRule="atLeast"/>
        <w:rPr>
          <w:rFonts w:ascii="Arial" w:eastAsia="Times New Roman" w:hAnsi="Arial" w:cs="Arial"/>
          <w:color w:val="000000"/>
          <w:lang w:bidi="ar-SA"/>
        </w:rPr>
      </w:pPr>
      <w:r>
        <w:rPr>
          <w:rFonts w:ascii="Arial" w:eastAsia="Times New Roman" w:hAnsi="Arial" w:cs="Arial"/>
          <w:color w:val="000000"/>
          <w:lang w:bidi="ar-SA"/>
        </w:rPr>
        <w:t>Dynamic binding:</w:t>
      </w:r>
      <w:r w:rsidRPr="003E77BB">
        <w:rPr>
          <w:rFonts w:ascii="Arial" w:eastAsia="Times New Roman" w:hAnsi="Arial" w:cs="Arial"/>
          <w:color w:val="000000"/>
          <w:lang w:bidi="ar-SA"/>
        </w:rPr>
        <w:t> Sometimes we don't have the knowledge of objects about their specific types while writing our code. It is the way     of providing the maximum functionality to a program about the specific type at runtime.  </w:t>
      </w:r>
    </w:p>
    <w:p w:rsidR="001E5C5B" w:rsidRPr="003E77BB" w:rsidRDefault="001E5C5B" w:rsidP="001E5C5B">
      <w:pPr>
        <w:shd w:val="clear" w:color="auto" w:fill="FFFFFF"/>
        <w:spacing w:before="100" w:beforeAutospacing="1" w:after="100" w:afterAutospacing="1" w:line="360" w:lineRule="atLeast"/>
        <w:rPr>
          <w:rFonts w:ascii="Arial" w:eastAsia="Times New Roman" w:hAnsi="Arial" w:cs="Arial"/>
          <w:color w:val="000000"/>
          <w:lang w:bidi="ar-SA"/>
        </w:rPr>
      </w:pPr>
      <w:r w:rsidRPr="003E77BB">
        <w:rPr>
          <w:rFonts w:ascii="Arial" w:eastAsia="Times New Roman" w:hAnsi="Arial" w:cs="Arial"/>
          <w:color w:val="000000"/>
          <w:lang w:bidi="ar-SA"/>
        </w:rPr>
        <w:t>As the languages like Objective C, C++ fulfills the above four characteristics yet they</w:t>
      </w:r>
      <w:proofErr w:type="gramStart"/>
      <w:r w:rsidRPr="003E77BB">
        <w:rPr>
          <w:rFonts w:ascii="Arial" w:eastAsia="Times New Roman" w:hAnsi="Arial" w:cs="Arial"/>
          <w:color w:val="000000"/>
          <w:lang w:bidi="ar-SA"/>
        </w:rPr>
        <w:t>  are</w:t>
      </w:r>
      <w:proofErr w:type="gramEnd"/>
      <w:r w:rsidRPr="003E77BB">
        <w:rPr>
          <w:rFonts w:ascii="Arial" w:eastAsia="Times New Roman" w:hAnsi="Arial" w:cs="Arial"/>
          <w:color w:val="000000"/>
          <w:lang w:bidi="ar-SA"/>
        </w:rPr>
        <w:t xml:space="preserve"> not fully object oriented languages because they are structured as well as object oriented languages. But in case of java,</w:t>
      </w:r>
      <w:proofErr w:type="gramStart"/>
      <w:r w:rsidRPr="003E77BB">
        <w:rPr>
          <w:rFonts w:ascii="Arial" w:eastAsia="Times New Roman" w:hAnsi="Arial" w:cs="Arial"/>
          <w:color w:val="000000"/>
          <w:lang w:bidi="ar-SA"/>
        </w:rPr>
        <w:t>  it</w:t>
      </w:r>
      <w:proofErr w:type="gramEnd"/>
      <w:r w:rsidRPr="003E77BB">
        <w:rPr>
          <w:rFonts w:ascii="Arial" w:eastAsia="Times New Roman" w:hAnsi="Arial" w:cs="Arial"/>
          <w:color w:val="000000"/>
          <w:lang w:bidi="ar-SA"/>
        </w:rPr>
        <w:t xml:space="preserve"> is a fully Object Oriented language because object is at the outer most level of data structure in java. No stand alone methods, constants, and variables are there in java. Everything in java is object even the primitive data types can also be converted into object by using the wrapper class.</w:t>
      </w:r>
    </w:p>
    <w:p w:rsidR="001E5C5B" w:rsidRDefault="001E5C5B" w:rsidP="002A770C">
      <w:pPr>
        <w:pStyle w:val="NormalWeb"/>
        <w:numPr>
          <w:ilvl w:val="0"/>
          <w:numId w:val="35"/>
        </w:numPr>
        <w:shd w:val="clear" w:color="auto" w:fill="FFFFFF"/>
        <w:spacing w:line="360" w:lineRule="atLeast"/>
        <w:rPr>
          <w:rFonts w:ascii="Arial" w:hAnsi="Arial" w:cs="Arial"/>
          <w:color w:val="000000"/>
          <w:sz w:val="20"/>
          <w:szCs w:val="20"/>
        </w:rPr>
      </w:pPr>
      <w:r>
        <w:rPr>
          <w:rFonts w:ascii="Arial" w:hAnsi="Arial" w:cs="Arial"/>
          <w:b/>
          <w:bCs/>
          <w:color w:val="000000"/>
          <w:sz w:val="20"/>
          <w:szCs w:val="20"/>
        </w:rPr>
        <w:t>Robust</w:t>
      </w:r>
      <w:r>
        <w:rPr>
          <w:rFonts w:ascii="Arial" w:hAnsi="Arial" w:cs="Arial"/>
          <w:b/>
          <w:bCs/>
          <w:color w:val="000000"/>
          <w:sz w:val="20"/>
          <w:szCs w:val="20"/>
        </w:rPr>
        <w:br/>
      </w:r>
      <w:r>
        <w:rPr>
          <w:rFonts w:ascii="Arial" w:hAnsi="Arial" w:cs="Arial"/>
          <w:color w:val="000000"/>
          <w:sz w:val="20"/>
          <w:szCs w:val="20"/>
        </w:rPr>
        <w:t xml:space="preserve">Java has the strong memory allocation and automatic garbage collection mechanism. It provides the powerful exception handling and type checking mechanism as compare to other programming languages. Compiler checks the program whether there any error and </w:t>
      </w:r>
      <w:r>
        <w:rPr>
          <w:rFonts w:ascii="Arial" w:hAnsi="Arial" w:cs="Arial"/>
          <w:color w:val="000000"/>
          <w:sz w:val="20"/>
          <w:szCs w:val="20"/>
        </w:rPr>
        <w:lastRenderedPageBreak/>
        <w:t>interpreter checks any run time error and makes the system secure from crash. All of the above features make the java language robust.</w:t>
      </w:r>
    </w:p>
    <w:p w:rsidR="001E5C5B" w:rsidRDefault="001E5C5B" w:rsidP="002A770C">
      <w:pPr>
        <w:pStyle w:val="NormalWeb"/>
        <w:numPr>
          <w:ilvl w:val="0"/>
          <w:numId w:val="35"/>
        </w:numPr>
        <w:shd w:val="clear" w:color="auto" w:fill="FFFFFF"/>
        <w:spacing w:line="360" w:lineRule="atLeast"/>
        <w:rPr>
          <w:rFonts w:ascii="Arial" w:hAnsi="Arial" w:cs="Arial"/>
          <w:color w:val="000000"/>
          <w:sz w:val="20"/>
          <w:szCs w:val="20"/>
        </w:rPr>
      </w:pPr>
      <w:r>
        <w:rPr>
          <w:rFonts w:ascii="Arial" w:hAnsi="Arial" w:cs="Arial"/>
          <w:b/>
          <w:bCs/>
          <w:color w:val="000000"/>
          <w:sz w:val="20"/>
          <w:szCs w:val="20"/>
        </w:rPr>
        <w:t>Distributed</w:t>
      </w:r>
      <w:r>
        <w:rPr>
          <w:rFonts w:ascii="Arial" w:hAnsi="Arial" w:cs="Arial"/>
          <w:b/>
          <w:bCs/>
          <w:color w:val="000000"/>
          <w:sz w:val="20"/>
          <w:szCs w:val="20"/>
        </w:rPr>
        <w:br/>
      </w:r>
      <w:proofErr w:type="gramStart"/>
      <w:r>
        <w:rPr>
          <w:rFonts w:ascii="Arial" w:hAnsi="Arial" w:cs="Arial"/>
          <w:color w:val="000000"/>
          <w:sz w:val="20"/>
          <w:szCs w:val="20"/>
        </w:rPr>
        <w:t>The</w:t>
      </w:r>
      <w:proofErr w:type="gramEnd"/>
      <w:r>
        <w:rPr>
          <w:rFonts w:ascii="Arial" w:hAnsi="Arial" w:cs="Arial"/>
          <w:color w:val="000000"/>
          <w:sz w:val="20"/>
          <w:szCs w:val="20"/>
        </w:rPr>
        <w:t xml:space="preserve"> widely used protocols like HTTP and FTP are developed in java. Internet programmers can call functions on these protocols and can get access the files from any remote machine on the internet rather than writing codes on their local system.</w:t>
      </w:r>
    </w:p>
    <w:p w:rsidR="001E5C5B" w:rsidRDefault="001E5C5B" w:rsidP="002A770C">
      <w:pPr>
        <w:pStyle w:val="NormalWeb"/>
        <w:numPr>
          <w:ilvl w:val="0"/>
          <w:numId w:val="35"/>
        </w:numPr>
        <w:shd w:val="clear" w:color="auto" w:fill="FFFFFF"/>
        <w:spacing w:line="360" w:lineRule="atLeast"/>
        <w:rPr>
          <w:rFonts w:ascii="Arial" w:hAnsi="Arial" w:cs="Arial"/>
          <w:color w:val="000000"/>
          <w:sz w:val="20"/>
          <w:szCs w:val="20"/>
        </w:rPr>
      </w:pPr>
      <w:r>
        <w:rPr>
          <w:rFonts w:ascii="Arial" w:hAnsi="Arial" w:cs="Arial"/>
          <w:b/>
          <w:bCs/>
          <w:color w:val="000000"/>
          <w:sz w:val="20"/>
          <w:szCs w:val="20"/>
        </w:rPr>
        <w:t>Portable</w:t>
      </w:r>
      <w:r>
        <w:rPr>
          <w:rFonts w:ascii="Arial" w:hAnsi="Arial" w:cs="Arial"/>
          <w:b/>
          <w:bCs/>
          <w:color w:val="000000"/>
          <w:sz w:val="20"/>
          <w:szCs w:val="20"/>
        </w:rPr>
        <w:br/>
      </w:r>
      <w:proofErr w:type="gramStart"/>
      <w:r>
        <w:rPr>
          <w:rFonts w:ascii="Arial" w:hAnsi="Arial" w:cs="Arial"/>
          <w:color w:val="000000"/>
          <w:sz w:val="20"/>
          <w:szCs w:val="20"/>
        </w:rPr>
        <w:t>The</w:t>
      </w:r>
      <w:proofErr w:type="gramEnd"/>
      <w:r>
        <w:rPr>
          <w:rFonts w:ascii="Arial" w:hAnsi="Arial" w:cs="Arial"/>
          <w:color w:val="000000"/>
          <w:sz w:val="20"/>
          <w:szCs w:val="20"/>
        </w:rPr>
        <w:t xml:space="preserve"> feature Write-once-run-anywhere makes the java language portable provided that the system must have interpreter for the JVM. Java also </w:t>
      </w:r>
      <w:proofErr w:type="gramStart"/>
      <w:r>
        <w:rPr>
          <w:rFonts w:ascii="Arial" w:hAnsi="Arial" w:cs="Arial"/>
          <w:color w:val="000000"/>
          <w:sz w:val="20"/>
          <w:szCs w:val="20"/>
        </w:rPr>
        <w:t>have</w:t>
      </w:r>
      <w:proofErr w:type="gramEnd"/>
      <w:r>
        <w:rPr>
          <w:rFonts w:ascii="Arial" w:hAnsi="Arial" w:cs="Arial"/>
          <w:color w:val="000000"/>
          <w:sz w:val="20"/>
          <w:szCs w:val="20"/>
        </w:rPr>
        <w:t xml:space="preserve"> the standard data size irrespective of operating system or the processor. These features make the java as a portable language.</w:t>
      </w:r>
    </w:p>
    <w:p w:rsidR="001E5C5B" w:rsidRDefault="001E5C5B" w:rsidP="002A770C">
      <w:pPr>
        <w:pStyle w:val="NormalWeb"/>
        <w:numPr>
          <w:ilvl w:val="0"/>
          <w:numId w:val="35"/>
        </w:numPr>
        <w:shd w:val="clear" w:color="auto" w:fill="FFFFFF"/>
        <w:spacing w:line="360" w:lineRule="atLeast"/>
        <w:rPr>
          <w:rFonts w:ascii="Arial" w:hAnsi="Arial" w:cs="Arial"/>
          <w:color w:val="000000"/>
          <w:sz w:val="20"/>
          <w:szCs w:val="20"/>
        </w:rPr>
      </w:pPr>
      <w:r>
        <w:rPr>
          <w:rFonts w:ascii="Arial" w:hAnsi="Arial" w:cs="Arial"/>
          <w:b/>
          <w:bCs/>
          <w:color w:val="000000"/>
          <w:sz w:val="20"/>
          <w:szCs w:val="20"/>
        </w:rPr>
        <w:t>Dynamic</w:t>
      </w:r>
      <w:r>
        <w:rPr>
          <w:rFonts w:ascii="Arial" w:hAnsi="Arial" w:cs="Arial"/>
          <w:b/>
          <w:bCs/>
          <w:color w:val="000000"/>
          <w:sz w:val="20"/>
          <w:szCs w:val="20"/>
        </w:rPr>
        <w:br/>
      </w:r>
      <w:proofErr w:type="gramStart"/>
      <w:r>
        <w:rPr>
          <w:rFonts w:ascii="Arial" w:hAnsi="Arial" w:cs="Arial"/>
          <w:color w:val="000000"/>
          <w:sz w:val="20"/>
          <w:szCs w:val="20"/>
        </w:rPr>
        <w:t>While</w:t>
      </w:r>
      <w:proofErr w:type="gramEnd"/>
      <w:r>
        <w:rPr>
          <w:rFonts w:ascii="Arial" w:hAnsi="Arial" w:cs="Arial"/>
          <w:color w:val="000000"/>
          <w:sz w:val="20"/>
          <w:szCs w:val="20"/>
        </w:rPr>
        <w:t xml:space="preserve"> executing the java program the user can get the required files dynamically from a local drive or from a computer thousands of miles away from the user just by connecting with the Internet.</w:t>
      </w:r>
    </w:p>
    <w:p w:rsidR="001E5C5B" w:rsidRDefault="001E5C5B" w:rsidP="002A770C">
      <w:pPr>
        <w:pStyle w:val="NormalWeb"/>
        <w:numPr>
          <w:ilvl w:val="0"/>
          <w:numId w:val="35"/>
        </w:numPr>
        <w:shd w:val="clear" w:color="auto" w:fill="FFFFFF"/>
        <w:spacing w:line="360" w:lineRule="atLeast"/>
        <w:rPr>
          <w:rFonts w:ascii="Arial" w:hAnsi="Arial" w:cs="Arial"/>
          <w:color w:val="000000"/>
          <w:sz w:val="20"/>
          <w:szCs w:val="20"/>
        </w:rPr>
      </w:pPr>
      <w:r>
        <w:rPr>
          <w:rFonts w:ascii="Arial" w:hAnsi="Arial" w:cs="Arial"/>
          <w:b/>
          <w:bCs/>
          <w:color w:val="000000"/>
          <w:sz w:val="20"/>
          <w:szCs w:val="20"/>
        </w:rPr>
        <w:t>Secure</w:t>
      </w:r>
      <w:r>
        <w:rPr>
          <w:rFonts w:ascii="Arial" w:hAnsi="Arial" w:cs="Arial"/>
          <w:b/>
          <w:bCs/>
          <w:color w:val="000000"/>
          <w:sz w:val="20"/>
          <w:szCs w:val="20"/>
        </w:rPr>
        <w:br/>
      </w:r>
      <w:r>
        <w:rPr>
          <w:rFonts w:ascii="Arial" w:hAnsi="Arial" w:cs="Arial"/>
          <w:color w:val="000000"/>
          <w:sz w:val="20"/>
          <w:szCs w:val="20"/>
        </w:rPr>
        <w:t>Java does not use memory pointers explicitly. All the programs in java are run under an area known as the sand box. Security manager determines the accessibility options of a class like reading and writing a file to the local disk. Java uses the public key encryption system to allow the java applications to transmit over the internet in the secure encrypted form. The bytecode Verifier checks the classes after loading. </w:t>
      </w:r>
    </w:p>
    <w:p w:rsidR="001E5C5B" w:rsidRDefault="001E5C5B" w:rsidP="002A770C">
      <w:pPr>
        <w:pStyle w:val="NormalWeb"/>
        <w:numPr>
          <w:ilvl w:val="0"/>
          <w:numId w:val="35"/>
        </w:numPr>
        <w:shd w:val="clear" w:color="auto" w:fill="FFFFFF"/>
        <w:spacing w:line="360" w:lineRule="atLeast"/>
        <w:rPr>
          <w:rFonts w:ascii="Arial" w:hAnsi="Arial" w:cs="Arial"/>
          <w:color w:val="000000"/>
          <w:sz w:val="20"/>
          <w:szCs w:val="20"/>
        </w:rPr>
      </w:pPr>
      <w:r>
        <w:rPr>
          <w:rFonts w:ascii="Arial" w:hAnsi="Arial" w:cs="Arial"/>
          <w:b/>
          <w:bCs/>
          <w:color w:val="000000"/>
          <w:sz w:val="20"/>
          <w:szCs w:val="20"/>
        </w:rPr>
        <w:t>Performance</w:t>
      </w:r>
      <w:r>
        <w:rPr>
          <w:rFonts w:ascii="Arial" w:hAnsi="Arial" w:cs="Arial"/>
          <w:b/>
          <w:bCs/>
          <w:color w:val="000000"/>
          <w:sz w:val="20"/>
          <w:szCs w:val="20"/>
        </w:rPr>
        <w:br/>
      </w:r>
      <w:r>
        <w:rPr>
          <w:rFonts w:ascii="Arial" w:hAnsi="Arial" w:cs="Arial"/>
          <w:color w:val="000000"/>
          <w:sz w:val="20"/>
          <w:szCs w:val="20"/>
        </w:rPr>
        <w:t xml:space="preserve">Java uses native code usage, and lightweight process called threads. In the beginning interpretation of byte code </w:t>
      </w:r>
      <w:proofErr w:type="gramStart"/>
      <w:r>
        <w:rPr>
          <w:rFonts w:ascii="Arial" w:hAnsi="Arial" w:cs="Arial"/>
          <w:color w:val="000000"/>
          <w:sz w:val="20"/>
          <w:szCs w:val="20"/>
        </w:rPr>
        <w:t>resulted</w:t>
      </w:r>
      <w:proofErr w:type="gramEnd"/>
      <w:r>
        <w:rPr>
          <w:rFonts w:ascii="Arial" w:hAnsi="Arial" w:cs="Arial"/>
          <w:color w:val="000000"/>
          <w:sz w:val="20"/>
          <w:szCs w:val="20"/>
        </w:rPr>
        <w:t xml:space="preserve"> the performance slow but the advance version of JVM uses the adaptive and just in time compilation technique that improves the performance. </w:t>
      </w:r>
    </w:p>
    <w:p w:rsidR="001E5C5B" w:rsidRDefault="001E5C5B" w:rsidP="002A770C">
      <w:pPr>
        <w:pStyle w:val="NormalWeb"/>
        <w:numPr>
          <w:ilvl w:val="0"/>
          <w:numId w:val="35"/>
        </w:numPr>
        <w:shd w:val="clear" w:color="auto" w:fill="FFFFFF"/>
        <w:spacing w:line="360" w:lineRule="atLeast"/>
        <w:rPr>
          <w:rFonts w:ascii="Arial" w:hAnsi="Arial" w:cs="Arial"/>
          <w:color w:val="000000"/>
          <w:sz w:val="20"/>
          <w:szCs w:val="20"/>
        </w:rPr>
      </w:pPr>
      <w:r>
        <w:rPr>
          <w:rFonts w:ascii="Arial" w:hAnsi="Arial" w:cs="Arial"/>
          <w:b/>
          <w:bCs/>
          <w:color w:val="000000"/>
          <w:sz w:val="20"/>
          <w:szCs w:val="20"/>
        </w:rPr>
        <w:t>Multithreaded</w:t>
      </w:r>
      <w:r>
        <w:rPr>
          <w:rFonts w:ascii="Arial" w:hAnsi="Arial" w:cs="Arial"/>
          <w:color w:val="000000"/>
          <w:sz w:val="20"/>
          <w:szCs w:val="20"/>
        </w:rPr>
        <w:br/>
        <w:t>As we all know several features of Java like Secure, Robust, Portable, dynamic etc; you will be more delighted to know another feature of Java which is</w:t>
      </w:r>
      <w:r>
        <w:rPr>
          <w:rStyle w:val="apple-converted-space"/>
          <w:rFonts w:ascii="Arial" w:hAnsi="Arial" w:cs="Arial"/>
          <w:color w:val="000000"/>
          <w:sz w:val="20"/>
          <w:szCs w:val="20"/>
        </w:rPr>
        <w:t> </w:t>
      </w:r>
      <w:r>
        <w:rPr>
          <w:rFonts w:ascii="Arial" w:hAnsi="Arial" w:cs="Arial"/>
          <w:b/>
          <w:bCs/>
          <w:color w:val="000000"/>
          <w:sz w:val="20"/>
          <w:szCs w:val="20"/>
        </w:rPr>
        <w:t>Multithreaded.</w:t>
      </w:r>
      <w:r>
        <w:rPr>
          <w:rFonts w:ascii="Arial" w:hAnsi="Arial" w:cs="Arial"/>
          <w:b/>
          <w:bCs/>
          <w:color w:val="000000"/>
          <w:sz w:val="20"/>
          <w:szCs w:val="20"/>
        </w:rPr>
        <w:br/>
      </w:r>
      <w:r>
        <w:rPr>
          <w:rFonts w:ascii="Arial" w:hAnsi="Arial" w:cs="Arial"/>
          <w:color w:val="000000"/>
          <w:sz w:val="20"/>
          <w:szCs w:val="20"/>
        </w:rPr>
        <w:t>Java is also a multithreaded programming language. Multithreading means a single program having different threads executing independently at the same time. Multiple threads execute instructions according to the program code in a process or a program. Multithreading works the similar way as multiple processes run on one computer.  </w:t>
      </w:r>
      <w:r>
        <w:rPr>
          <w:rFonts w:ascii="Arial" w:hAnsi="Arial" w:cs="Arial"/>
          <w:color w:val="000000"/>
          <w:sz w:val="20"/>
          <w:szCs w:val="20"/>
        </w:rPr>
        <w:br/>
        <w:t xml:space="preserve">Multithreading programming is a very interesting concept in Java. In multithreaded programs not even a single thread disturbs the execution of other thread. Threads are obtained from the pool of available ready to run threads and they run on the system </w:t>
      </w:r>
      <w:r>
        <w:rPr>
          <w:rFonts w:ascii="Arial" w:hAnsi="Arial" w:cs="Arial"/>
          <w:color w:val="000000"/>
          <w:sz w:val="20"/>
          <w:szCs w:val="20"/>
        </w:rPr>
        <w:lastRenderedPageBreak/>
        <w:t>CPUs. This is how Multithreading works in Java which you will soon come to know in details in later chapters.</w:t>
      </w:r>
    </w:p>
    <w:p w:rsidR="001E5C5B" w:rsidRDefault="001E5C5B" w:rsidP="002A770C">
      <w:pPr>
        <w:pStyle w:val="NormalWeb"/>
        <w:numPr>
          <w:ilvl w:val="0"/>
          <w:numId w:val="35"/>
        </w:numPr>
        <w:shd w:val="clear" w:color="auto" w:fill="FFFFFF"/>
        <w:spacing w:line="360" w:lineRule="atLeast"/>
        <w:rPr>
          <w:rFonts w:ascii="Arial" w:hAnsi="Arial" w:cs="Arial"/>
          <w:color w:val="000000"/>
          <w:sz w:val="20"/>
          <w:szCs w:val="20"/>
        </w:rPr>
      </w:pPr>
      <w:r>
        <w:rPr>
          <w:rFonts w:ascii="Arial" w:hAnsi="Arial" w:cs="Arial"/>
          <w:b/>
          <w:bCs/>
          <w:color w:val="000000"/>
          <w:sz w:val="20"/>
          <w:szCs w:val="20"/>
        </w:rPr>
        <w:t>Interpreted</w:t>
      </w:r>
      <w:r>
        <w:rPr>
          <w:rFonts w:ascii="Arial" w:hAnsi="Arial" w:cs="Arial"/>
          <w:b/>
          <w:bCs/>
          <w:color w:val="000000"/>
          <w:sz w:val="20"/>
          <w:szCs w:val="20"/>
        </w:rPr>
        <w:br/>
      </w:r>
      <w:proofErr w:type="gramStart"/>
      <w:r>
        <w:rPr>
          <w:rFonts w:ascii="Arial" w:hAnsi="Arial" w:cs="Arial"/>
          <w:color w:val="000000"/>
          <w:sz w:val="20"/>
          <w:szCs w:val="20"/>
        </w:rPr>
        <w:t>We</w:t>
      </w:r>
      <w:proofErr w:type="gramEnd"/>
      <w:r>
        <w:rPr>
          <w:rFonts w:ascii="Arial" w:hAnsi="Arial" w:cs="Arial"/>
          <w:color w:val="000000"/>
          <w:sz w:val="20"/>
          <w:szCs w:val="20"/>
        </w:rPr>
        <w:t xml:space="preserve"> all know that Java is an interpreted language as well. With an interpreted language such as Java, programs run directly from the source code. </w:t>
      </w:r>
      <w:r>
        <w:rPr>
          <w:rFonts w:ascii="Arial" w:hAnsi="Arial" w:cs="Arial"/>
          <w:color w:val="000000"/>
          <w:sz w:val="20"/>
          <w:szCs w:val="20"/>
        </w:rPr>
        <w:br/>
        <w:t>The interpreter program reads the source code and translates it on the fly into computations. Thus, Java as an interpreted language depends on an interpreter program.</w:t>
      </w:r>
      <w:r>
        <w:rPr>
          <w:rFonts w:ascii="Arial" w:hAnsi="Arial" w:cs="Arial"/>
          <w:color w:val="000000"/>
          <w:sz w:val="20"/>
          <w:szCs w:val="20"/>
        </w:rPr>
        <w:br/>
        <w:t>The versatility of being</w:t>
      </w:r>
      <w:r>
        <w:rPr>
          <w:rStyle w:val="apple-converted-space"/>
          <w:rFonts w:ascii="Arial" w:hAnsi="Arial" w:cs="Arial"/>
          <w:color w:val="000000"/>
          <w:sz w:val="20"/>
          <w:szCs w:val="20"/>
        </w:rPr>
        <w:t> </w:t>
      </w:r>
      <w:r>
        <w:rPr>
          <w:rFonts w:ascii="Arial" w:hAnsi="Arial" w:cs="Arial"/>
          <w:b/>
          <w:bCs/>
          <w:color w:val="000000"/>
          <w:sz w:val="20"/>
          <w:szCs w:val="20"/>
        </w:rPr>
        <w:t>platform independent</w:t>
      </w:r>
      <w:r>
        <w:rPr>
          <w:rStyle w:val="apple-converted-space"/>
          <w:rFonts w:ascii="Arial" w:hAnsi="Arial" w:cs="Arial"/>
          <w:b/>
          <w:bCs/>
          <w:color w:val="000000"/>
          <w:sz w:val="20"/>
          <w:szCs w:val="20"/>
        </w:rPr>
        <w:t> </w:t>
      </w:r>
      <w:r>
        <w:rPr>
          <w:rFonts w:ascii="Arial" w:hAnsi="Arial" w:cs="Arial"/>
          <w:color w:val="000000"/>
          <w:sz w:val="20"/>
          <w:szCs w:val="20"/>
        </w:rPr>
        <w:t>makes Java to outshine from other languages. The source code to be written and distributed is platform independent.  </w:t>
      </w:r>
      <w:r>
        <w:rPr>
          <w:rFonts w:ascii="Arial" w:hAnsi="Arial" w:cs="Arial"/>
          <w:color w:val="000000"/>
          <w:sz w:val="20"/>
          <w:szCs w:val="20"/>
        </w:rPr>
        <w:br/>
        <w:t>Another advantage of Java as an interpreted language is its error debugging quality. Due to this any error occurring in the program gets traced. This is how it is different to work with Java.</w:t>
      </w:r>
    </w:p>
    <w:p w:rsidR="001E5C5B" w:rsidRDefault="001E5C5B" w:rsidP="002A770C">
      <w:pPr>
        <w:pStyle w:val="NormalWeb"/>
        <w:numPr>
          <w:ilvl w:val="0"/>
          <w:numId w:val="35"/>
        </w:numPr>
        <w:shd w:val="clear" w:color="auto" w:fill="FFFFFF"/>
        <w:spacing w:line="360" w:lineRule="atLeast"/>
        <w:rPr>
          <w:rFonts w:ascii="Arial" w:hAnsi="Arial" w:cs="Arial"/>
          <w:color w:val="000000"/>
          <w:sz w:val="20"/>
          <w:szCs w:val="20"/>
        </w:rPr>
      </w:pPr>
      <w:r>
        <w:rPr>
          <w:rFonts w:ascii="Arial" w:hAnsi="Arial" w:cs="Arial"/>
          <w:b/>
          <w:bCs/>
          <w:color w:val="000000"/>
          <w:sz w:val="20"/>
          <w:szCs w:val="20"/>
        </w:rPr>
        <w:t>Architecture Neutral</w:t>
      </w:r>
      <w:r>
        <w:rPr>
          <w:rFonts w:ascii="Arial" w:hAnsi="Arial" w:cs="Arial"/>
          <w:b/>
          <w:bCs/>
          <w:color w:val="000000"/>
          <w:sz w:val="20"/>
          <w:szCs w:val="20"/>
        </w:rPr>
        <w:br/>
      </w:r>
      <w:r>
        <w:rPr>
          <w:rFonts w:ascii="Arial" w:hAnsi="Arial" w:cs="Arial"/>
          <w:color w:val="000000"/>
          <w:sz w:val="20"/>
          <w:szCs w:val="20"/>
        </w:rPr>
        <w:t xml:space="preserve">The term architectural neutral seems to be weird, but yes Java is an architectural neutral language as well. The growing popularity of networks makes developers think distributed. In the world of network it is essential that the applications must be able to migrate easily to different computer systems. Not only to computer systems but to a wide variety of hardware architecture and </w:t>
      </w:r>
      <w:proofErr w:type="gramStart"/>
      <w:r>
        <w:rPr>
          <w:rFonts w:ascii="Arial" w:hAnsi="Arial" w:cs="Arial"/>
          <w:color w:val="000000"/>
          <w:sz w:val="20"/>
          <w:szCs w:val="20"/>
        </w:rPr>
        <w:t>Operating</w:t>
      </w:r>
      <w:proofErr w:type="gramEnd"/>
      <w:r>
        <w:rPr>
          <w:rFonts w:ascii="Arial" w:hAnsi="Arial" w:cs="Arial"/>
          <w:color w:val="000000"/>
          <w:sz w:val="20"/>
          <w:szCs w:val="20"/>
        </w:rPr>
        <w:t xml:space="preserve"> system architectures as well.  The Java compiler does this by generating byte code instructions, to be easily interpreted on any machine and to be easily translated into native machine code on the fly.</w:t>
      </w:r>
      <w:r>
        <w:rPr>
          <w:rStyle w:val="apple-converted-space"/>
          <w:rFonts w:ascii="Arial" w:hAnsi="Arial" w:cs="Arial"/>
          <w:b/>
          <w:bCs/>
          <w:color w:val="000000"/>
          <w:sz w:val="20"/>
          <w:szCs w:val="20"/>
        </w:rPr>
        <w:t> </w:t>
      </w:r>
      <w:r>
        <w:rPr>
          <w:rFonts w:ascii="Arial" w:hAnsi="Arial" w:cs="Arial"/>
          <w:color w:val="000000"/>
          <w:sz w:val="20"/>
          <w:szCs w:val="20"/>
        </w:rPr>
        <w:t>The compiler generates an architecture-neutral object file format to enable a Java application to execute anywhere on the network and then the compiled code is executed on many processors, given the presence of the Java runtime system.</w:t>
      </w:r>
      <w:r>
        <w:rPr>
          <w:rStyle w:val="apple-converted-space"/>
          <w:rFonts w:ascii="Arial" w:hAnsi="Arial" w:cs="Arial"/>
          <w:b/>
          <w:bCs/>
          <w:color w:val="000000"/>
          <w:sz w:val="20"/>
          <w:szCs w:val="20"/>
        </w:rPr>
        <w:t> </w:t>
      </w:r>
      <w:r>
        <w:rPr>
          <w:rFonts w:ascii="Arial" w:hAnsi="Arial" w:cs="Arial"/>
          <w:color w:val="000000"/>
          <w:sz w:val="20"/>
          <w:szCs w:val="20"/>
        </w:rPr>
        <w:t xml:space="preserve">Hence Java was designed to support applications on network. This feature of Java has </w:t>
      </w:r>
      <w:proofErr w:type="gramStart"/>
      <w:r>
        <w:rPr>
          <w:rFonts w:ascii="Arial" w:hAnsi="Arial" w:cs="Arial"/>
          <w:color w:val="000000"/>
          <w:sz w:val="20"/>
          <w:szCs w:val="20"/>
        </w:rPr>
        <w:t>thrived</w:t>
      </w:r>
      <w:proofErr w:type="gramEnd"/>
      <w:r>
        <w:rPr>
          <w:rFonts w:ascii="Arial" w:hAnsi="Arial" w:cs="Arial"/>
          <w:color w:val="000000"/>
          <w:sz w:val="20"/>
          <w:szCs w:val="20"/>
        </w:rPr>
        <w:t xml:space="preserve"> the programming language.</w:t>
      </w:r>
    </w:p>
    <w:p w:rsidR="00CD68D4" w:rsidRPr="00CD68D4" w:rsidRDefault="00CD68D4" w:rsidP="00CD68D4">
      <w:pPr>
        <w:rPr>
          <w:lang w:eastAsia="en-IN"/>
        </w:rPr>
      </w:pPr>
    </w:p>
    <w:p w:rsidR="009A565A" w:rsidRDefault="009A565A" w:rsidP="009A565A">
      <w:pPr>
        <w:pStyle w:val="Heading2"/>
      </w:pPr>
      <w:r>
        <w:t>Mobile App Development</w:t>
      </w:r>
    </w:p>
    <w:p w:rsidR="009A565A" w:rsidRDefault="009A565A" w:rsidP="009A565A">
      <w:r>
        <w:t>Quickly and efficiently create and test Java™ applications with the Nokia SDKs for Java and the Series 40 platform SDKs.</w:t>
      </w:r>
    </w:p>
    <w:p w:rsidR="009A565A" w:rsidRDefault="009A565A" w:rsidP="009A565A">
      <w:r>
        <w:t>The Nokia SDKs for Java provide the development tools for phones containing a Java Runtime for Series 40. Each release of the Java Runtime has a corresponding Nokia SDK.</w:t>
      </w:r>
    </w:p>
    <w:p w:rsidR="009A565A" w:rsidRDefault="009A565A" w:rsidP="009A565A">
      <w:r>
        <w:t>For earlier platform releases Series 40 platform SDKs offer versions to support specific editions and feature packs.</w:t>
      </w:r>
    </w:p>
    <w:p w:rsidR="009A565A" w:rsidRDefault="009A565A" w:rsidP="009A565A">
      <w:pPr>
        <w:rPr>
          <w:rFonts w:ascii="Tahoma" w:hAnsi="Tahoma" w:cs="Tahoma"/>
          <w:color w:val="555555"/>
          <w:sz w:val="16"/>
          <w:szCs w:val="16"/>
        </w:rPr>
      </w:pPr>
      <w:r>
        <w:t>Within both families of tools, each SDK includes Java APIs, an emulator, documentation, code examples, and emulator based debugging tools. The SDKs can be used with either the NetBeans or Eclipse IDEs to create, compile, and package applications and content. Applications can be tested using the emulator.</w:t>
      </w:r>
      <w:r>
        <w:rPr>
          <w:rFonts w:ascii="Tahoma" w:hAnsi="Tahoma" w:cs="Tahoma"/>
          <w:color w:val="555555"/>
          <w:sz w:val="16"/>
          <w:szCs w:val="16"/>
        </w:rPr>
        <w:t xml:space="preserve"> </w:t>
      </w:r>
    </w:p>
    <w:p w:rsidR="009A565A" w:rsidRDefault="009A565A" w:rsidP="009A565A">
      <w:pPr>
        <w:pStyle w:val="Heading3"/>
        <w:rPr>
          <w:sz w:val="27"/>
          <w:szCs w:val="27"/>
        </w:rPr>
      </w:pPr>
      <w:r>
        <w:lastRenderedPageBreak/>
        <w:t>Nokia SDK 2.0 for Java — for Series 40 apps</w:t>
      </w:r>
    </w:p>
    <w:tbl>
      <w:tblPr>
        <w:tblW w:w="9346" w:type="dxa"/>
        <w:tblCellMar>
          <w:left w:w="0" w:type="dxa"/>
          <w:right w:w="0" w:type="dxa"/>
        </w:tblCellMar>
        <w:tblLook w:val="04A0" w:firstRow="1" w:lastRow="0" w:firstColumn="1" w:lastColumn="0" w:noHBand="0" w:noVBand="1"/>
      </w:tblPr>
      <w:tblGrid>
        <w:gridCol w:w="9346"/>
      </w:tblGrid>
      <w:tr w:rsidR="009A565A" w:rsidTr="005F0D55">
        <w:tc>
          <w:tcPr>
            <w:tcW w:w="5000" w:type="pct"/>
            <w:tcBorders>
              <w:top w:val="nil"/>
              <w:left w:val="nil"/>
              <w:bottom w:val="nil"/>
              <w:right w:val="nil"/>
            </w:tcBorders>
            <w:hideMark/>
          </w:tcPr>
          <w:p w:rsidR="009A565A" w:rsidRDefault="009A565A" w:rsidP="005F0D55">
            <w:pPr>
              <w:pStyle w:val="NormalWeb"/>
              <w:spacing w:before="0" w:beforeAutospacing="0" w:after="245" w:afterAutospacing="0" w:line="245" w:lineRule="atLeast"/>
              <w:textAlignment w:val="baseline"/>
              <w:rPr>
                <w:color w:val="555555"/>
                <w:sz w:val="16"/>
                <w:szCs w:val="16"/>
              </w:rPr>
            </w:pPr>
          </w:p>
        </w:tc>
      </w:tr>
    </w:tbl>
    <w:p w:rsidR="009A565A" w:rsidRDefault="009A565A" w:rsidP="009A565A">
      <w:r w:rsidRPr="009D01E9">
        <w:t xml:space="preserve">Create apps for Series 40 phones with the Java Runtime </w:t>
      </w:r>
      <w:proofErr w:type="gramStart"/>
      <w:r w:rsidRPr="009D01E9">
        <w:t>2.0.0,</w:t>
      </w:r>
      <w:proofErr w:type="gramEnd"/>
      <w:r w:rsidRPr="009D01E9">
        <w:t xml:space="preserve"> including the full-touch UI equipped Nokia Asha 305, Nokia Asha 306, and Nokia Asha 311 using the Nokia SDK 2.0 for Java. Then test your apps in an emulator based on the Nokia Asha 305. In addition to the features of the Nokia SDK 1.1 for Java, the 2.0 SDK offers</w:t>
      </w:r>
      <w:r>
        <w:t>:</w:t>
      </w:r>
    </w:p>
    <w:p w:rsidR="009A565A" w:rsidRPr="00383EDB" w:rsidRDefault="009A565A" w:rsidP="009A565A">
      <w:pPr>
        <w:pStyle w:val="Heading4"/>
        <w:rPr>
          <w:rFonts w:eastAsia="Times New Roman"/>
          <w:lang w:bidi="ar-SA"/>
        </w:rPr>
      </w:pPr>
      <w:r w:rsidRPr="00383EDB">
        <w:rPr>
          <w:rFonts w:eastAsia="Times New Roman"/>
          <w:lang w:bidi="ar-SA"/>
        </w:rPr>
        <w:t>LWUIT for Series 40 arrives at 1.0</w:t>
      </w:r>
    </w:p>
    <w:p w:rsidR="009A565A" w:rsidRDefault="009A565A" w:rsidP="009A565A">
      <w:pPr>
        <w:rPr>
          <w:rFonts w:eastAsia="Times New Roman"/>
          <w:b/>
          <w:bCs/>
          <w:lang w:bidi="ar-SA"/>
        </w:rPr>
      </w:pPr>
      <w:r w:rsidRPr="00383EDB">
        <w:rPr>
          <w:rFonts w:ascii="Times New Roman" w:eastAsia="Times New Roman" w:hAnsi="Times New Roman" w:cs="Times New Roman"/>
          <w:noProof/>
          <w:sz w:val="16"/>
          <w:szCs w:val="16"/>
          <w:lang w:bidi="ar-SA"/>
        </w:rPr>
        <w:drawing>
          <wp:anchor distT="0" distB="0" distL="114300" distR="114300" simplePos="0" relativeHeight="251675648" behindDoc="1" locked="0" layoutInCell="1" allowOverlap="1">
            <wp:simplePos x="0" y="0"/>
            <wp:positionH relativeFrom="column">
              <wp:posOffset>22285</wp:posOffset>
            </wp:positionH>
            <wp:positionV relativeFrom="paragraph">
              <wp:posOffset>-1689</wp:posOffset>
            </wp:positionV>
            <wp:extent cx="738804" cy="741871"/>
            <wp:effectExtent l="19050" t="0" r="4146" b="0"/>
            <wp:wrapTight wrapText="bothSides">
              <wp:wrapPolygon edited="0">
                <wp:start x="-557" y="0"/>
                <wp:lineTo x="-557" y="21077"/>
                <wp:lineTo x="21721" y="21077"/>
                <wp:lineTo x="21721" y="0"/>
                <wp:lineTo x="-557" y="0"/>
              </wp:wrapPolygon>
            </wp:wrapTight>
            <wp:docPr id="27" name="Picture 57" descr="http://www.developer.nokia.com/pics/lwui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developer.nokia.com/pics/lwuit_icon.png"/>
                    <pic:cNvPicPr>
                      <a:picLocks noChangeAspect="1" noChangeArrowheads="1"/>
                    </pic:cNvPicPr>
                  </pic:nvPicPr>
                  <pic:blipFill>
                    <a:blip r:embed="rId296" cstate="print"/>
                    <a:srcRect/>
                    <a:stretch>
                      <a:fillRect/>
                    </a:stretch>
                  </pic:blipFill>
                  <pic:spPr bwMode="auto">
                    <a:xfrm>
                      <a:off x="0" y="0"/>
                      <a:ext cx="738804" cy="741871"/>
                    </a:xfrm>
                    <a:prstGeom prst="rect">
                      <a:avLst/>
                    </a:prstGeom>
                    <a:noFill/>
                    <a:ln w="9525">
                      <a:noFill/>
                      <a:miter lim="800000"/>
                      <a:headEnd/>
                      <a:tailEnd/>
                    </a:ln>
                  </pic:spPr>
                </pic:pic>
              </a:graphicData>
            </a:graphic>
          </wp:anchor>
        </w:drawing>
      </w:r>
      <w:r w:rsidRPr="00383EDB">
        <w:rPr>
          <w:rFonts w:eastAsia="Times New Roman"/>
          <w:lang w:bidi="ar-SA"/>
        </w:rPr>
        <w:t>LUWIT for Series 40 has graduated beta to a full productised release. With a number of new APIs — such as PopUpChoiceGroup, ContextMenu, and NokiaListCellRenderer — the 1.0 release includes significant improvements in performance, particularly in lists, themes loading, and the HTMLComponent. Compatibility with the native full-touch UI has been fine-tuned and many bugs fixed, particularly in command handling and text input. A LWUIT Developer's Library has also been released, providing full technical and design guides. There are many new examples too.</w:t>
      </w:r>
      <w:r w:rsidRPr="00383EDB">
        <w:rPr>
          <w:rFonts w:eastAsia="Times New Roman"/>
          <w:lang w:bidi="ar-SA"/>
        </w:rPr>
        <w:br/>
      </w:r>
      <w:r w:rsidRPr="00383EDB">
        <w:rPr>
          <w:rFonts w:eastAsia="Times New Roman"/>
          <w:lang w:bidi="ar-SA"/>
        </w:rPr>
        <w:br/>
        <w:t>This release is delivered to the Nokia SDK 2.0 for Java through the SDK Manager, while a download for the Nokia SDK 1.1 for Java is available from LWUIT for Series 40 project. </w:t>
      </w:r>
      <w:r w:rsidRPr="00383EDB">
        <w:rPr>
          <w:rFonts w:eastAsia="Times New Roman"/>
          <w:lang w:bidi="ar-SA"/>
        </w:rPr>
        <w:br/>
      </w:r>
    </w:p>
    <w:p w:rsidR="009A565A" w:rsidRPr="00383EDB" w:rsidRDefault="009A565A" w:rsidP="009A565A">
      <w:pPr>
        <w:pStyle w:val="Heading4"/>
        <w:rPr>
          <w:rFonts w:eastAsia="Times New Roman"/>
          <w:lang w:bidi="ar-SA"/>
        </w:rPr>
      </w:pPr>
      <w:r w:rsidRPr="00383EDB">
        <w:rPr>
          <w:rFonts w:eastAsia="Times New Roman"/>
          <w:lang w:bidi="ar-SA"/>
        </w:rPr>
        <w:t>The Nokia SDK 2.0 for Java adds new features</w:t>
      </w:r>
    </w:p>
    <w:p w:rsidR="009A565A" w:rsidRPr="00383EDB" w:rsidRDefault="009A565A" w:rsidP="009A565A">
      <w:pPr>
        <w:rPr>
          <w:rFonts w:eastAsia="Times New Roman"/>
          <w:lang w:bidi="ar-SA"/>
        </w:rPr>
      </w:pPr>
      <w:r w:rsidRPr="00383EDB">
        <w:rPr>
          <w:rFonts w:eastAsia="Times New Roman"/>
          <w:noProof/>
          <w:lang w:bidi="ar-SA"/>
        </w:rPr>
        <w:drawing>
          <wp:anchor distT="0" distB="0" distL="114300" distR="114300" simplePos="0" relativeHeight="251676672" behindDoc="1" locked="0" layoutInCell="1" allowOverlap="1">
            <wp:simplePos x="0" y="0"/>
            <wp:positionH relativeFrom="column">
              <wp:posOffset>22285</wp:posOffset>
            </wp:positionH>
            <wp:positionV relativeFrom="paragraph">
              <wp:posOffset>3175</wp:posOffset>
            </wp:positionV>
            <wp:extent cx="738804" cy="741872"/>
            <wp:effectExtent l="19050" t="0" r="4146" b="0"/>
            <wp:wrapTight wrapText="bothSides">
              <wp:wrapPolygon edited="0">
                <wp:start x="-557" y="0"/>
                <wp:lineTo x="-557" y="21077"/>
                <wp:lineTo x="21721" y="21077"/>
                <wp:lineTo x="21721" y="0"/>
                <wp:lineTo x="-557" y="0"/>
              </wp:wrapPolygon>
            </wp:wrapTight>
            <wp:docPr id="28" name="Picture 58" descr="http://www.developer.nokia.com/pics/FI_Nokia_Java_SDK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developer.nokia.com/pics/FI_Nokia_Java_SDK_icon.png"/>
                    <pic:cNvPicPr>
                      <a:picLocks noChangeAspect="1" noChangeArrowheads="1"/>
                    </pic:cNvPicPr>
                  </pic:nvPicPr>
                  <pic:blipFill>
                    <a:blip r:embed="rId297" cstate="print"/>
                    <a:srcRect/>
                    <a:stretch>
                      <a:fillRect/>
                    </a:stretch>
                  </pic:blipFill>
                  <pic:spPr bwMode="auto">
                    <a:xfrm>
                      <a:off x="0" y="0"/>
                      <a:ext cx="738804" cy="741872"/>
                    </a:xfrm>
                    <a:prstGeom prst="rect">
                      <a:avLst/>
                    </a:prstGeom>
                    <a:noFill/>
                    <a:ln w="9525">
                      <a:noFill/>
                      <a:miter lim="800000"/>
                      <a:headEnd/>
                      <a:tailEnd/>
                    </a:ln>
                  </pic:spPr>
                </pic:pic>
              </a:graphicData>
            </a:graphic>
          </wp:anchor>
        </w:drawing>
      </w:r>
      <w:r w:rsidRPr="00383EDB">
        <w:rPr>
          <w:rFonts w:eastAsia="Times New Roman"/>
          <w:lang w:bidi="ar-SA"/>
        </w:rPr>
        <w:t>The Nokia SDK 2.0 for Java delivers everything you need to develop apps for the exciting new full-touch UI equipped Nokia Asha 305, Nokia Asha 306, and Nokia Asha 311 phones. And now the SDK has graduated from beta.</w:t>
      </w:r>
    </w:p>
    <w:p w:rsidR="009A565A" w:rsidRPr="00383EDB" w:rsidRDefault="009A565A" w:rsidP="009A565A">
      <w:pPr>
        <w:rPr>
          <w:rFonts w:eastAsia="Times New Roman"/>
          <w:lang w:bidi="ar-SA"/>
        </w:rPr>
      </w:pPr>
      <w:r w:rsidRPr="00383EDB">
        <w:rPr>
          <w:rFonts w:eastAsia="Times New Roman"/>
          <w:lang w:bidi="ar-SA"/>
        </w:rPr>
        <w:t>The SDK delivers the updated Nokia UI API for advanced touch interaction, the Mobile Sensor API (JSR-256) to take advantage of the orientation sensors on the latest Series 40 phones, and the in-app purchase APIs. Now LWUIT is included as a plug-in, so you can create slick UIs, faster. In addition, the emulator gains features for the simulation of multipoint-touch gestures, such as pinch-to-zoom, and PC keyboard input. Based on the Nokia Asha 305, the emulator also provides improved sensor and location support so you can test more of your app on a PC.</w:t>
      </w:r>
    </w:p>
    <w:p w:rsidR="009A565A" w:rsidRPr="00383EDB" w:rsidRDefault="009A565A" w:rsidP="009A565A">
      <w:pPr>
        <w:rPr>
          <w:rFonts w:eastAsia="Times New Roman"/>
          <w:lang w:bidi="ar-SA"/>
        </w:rPr>
      </w:pPr>
      <w:r w:rsidRPr="00383EDB">
        <w:rPr>
          <w:rFonts w:eastAsia="Times New Roman"/>
          <w:lang w:bidi="ar-SA"/>
        </w:rPr>
        <w:t>The Nokia IDE for Java ME (Eclipse) has also been enhanced with improved searching in the Device SDK Manager and a tool that lets you pull code examples directly into the IDE. Building on the power of the Eclipse platform for Java development, the Nokia IDE makes delivering your Series 40 Java apps easier with features such as an editor for Nokia specific JAD attributes.</w:t>
      </w:r>
    </w:p>
    <w:p w:rsidR="009A565A" w:rsidRPr="00383EDB" w:rsidRDefault="009A565A" w:rsidP="009A565A">
      <w:pPr>
        <w:pStyle w:val="Heading4"/>
        <w:rPr>
          <w:rFonts w:eastAsia="Times New Roman"/>
          <w:lang w:bidi="ar-SA"/>
        </w:rPr>
      </w:pPr>
      <w:r w:rsidRPr="00383EDB">
        <w:rPr>
          <w:rFonts w:eastAsia="Times New Roman"/>
          <w:lang w:bidi="ar-SA"/>
        </w:rPr>
        <w:t>Testing your Java apps for Series 40 using Remote Device Access</w:t>
      </w:r>
    </w:p>
    <w:p w:rsidR="009A565A" w:rsidRDefault="009A565A" w:rsidP="009A565A">
      <w:pPr>
        <w:rPr>
          <w:rFonts w:eastAsia="Times New Roman"/>
          <w:lang w:bidi="ar-SA"/>
        </w:rPr>
      </w:pPr>
      <w:r w:rsidRPr="00383EDB">
        <w:rPr>
          <w:rFonts w:eastAsia="Times New Roman"/>
          <w:noProof/>
          <w:lang w:bidi="ar-SA"/>
        </w:rPr>
        <w:drawing>
          <wp:anchor distT="0" distB="0" distL="114300" distR="114300" simplePos="0" relativeHeight="251677696" behindDoc="1" locked="0" layoutInCell="1" allowOverlap="1">
            <wp:simplePos x="0" y="0"/>
            <wp:positionH relativeFrom="column">
              <wp:posOffset>22285</wp:posOffset>
            </wp:positionH>
            <wp:positionV relativeFrom="paragraph">
              <wp:posOffset>-3918</wp:posOffset>
            </wp:positionV>
            <wp:extent cx="738804" cy="741872"/>
            <wp:effectExtent l="19050" t="0" r="4146" b="0"/>
            <wp:wrapTight wrapText="bothSides">
              <wp:wrapPolygon edited="0">
                <wp:start x="-557" y="0"/>
                <wp:lineTo x="-557" y="21077"/>
                <wp:lineTo x="21721" y="21077"/>
                <wp:lineTo x="21721" y="0"/>
                <wp:lineTo x="-557" y="0"/>
              </wp:wrapPolygon>
            </wp:wrapTight>
            <wp:docPr id="29" name="Picture 59" descr="http://www.developer.nokia.com/pics/rda_hig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developer.nokia.com/pics/rda_higlight.png"/>
                    <pic:cNvPicPr>
                      <a:picLocks noChangeAspect="1" noChangeArrowheads="1"/>
                    </pic:cNvPicPr>
                  </pic:nvPicPr>
                  <pic:blipFill>
                    <a:blip r:embed="rId298" cstate="print"/>
                    <a:srcRect/>
                    <a:stretch>
                      <a:fillRect/>
                    </a:stretch>
                  </pic:blipFill>
                  <pic:spPr bwMode="auto">
                    <a:xfrm>
                      <a:off x="0" y="0"/>
                      <a:ext cx="738804" cy="741872"/>
                    </a:xfrm>
                    <a:prstGeom prst="rect">
                      <a:avLst/>
                    </a:prstGeom>
                    <a:noFill/>
                    <a:ln w="9525">
                      <a:noFill/>
                      <a:miter lim="800000"/>
                      <a:headEnd/>
                      <a:tailEnd/>
                    </a:ln>
                  </pic:spPr>
                </pic:pic>
              </a:graphicData>
            </a:graphic>
          </wp:anchor>
        </w:drawing>
      </w:r>
      <w:r w:rsidRPr="00383EDB">
        <w:rPr>
          <w:rFonts w:eastAsia="Times New Roman"/>
          <w:lang w:bidi="ar-SA"/>
        </w:rPr>
        <w:t xml:space="preserve">Testing your Java apps on several Series 40 phones is easy and cheap with remote Device Access. Remote Device Access offers a range of Series 40 phones that you access over the internet free-of-charge. So when you need to test your app you can simply pop-on the internet, book a phone, install your </w:t>
      </w:r>
      <w:proofErr w:type="gramStart"/>
      <w:r w:rsidRPr="00383EDB">
        <w:rPr>
          <w:rFonts w:eastAsia="Times New Roman"/>
          <w:lang w:bidi="ar-SA"/>
        </w:rPr>
        <w:t>app,</w:t>
      </w:r>
      <w:proofErr w:type="gramEnd"/>
      <w:r w:rsidRPr="00383EDB">
        <w:rPr>
          <w:rFonts w:eastAsia="Times New Roman"/>
          <w:lang w:bidi="ar-SA"/>
        </w:rPr>
        <w:t xml:space="preserve"> and you will be testing in minutes. </w:t>
      </w:r>
      <w:r w:rsidRPr="00383EDB">
        <w:rPr>
          <w:rFonts w:eastAsia="Times New Roman"/>
          <w:lang w:bidi="ar-SA"/>
        </w:rPr>
        <w:br/>
      </w:r>
      <w:r w:rsidRPr="00383EDB">
        <w:rPr>
          <w:rFonts w:eastAsia="Times New Roman"/>
          <w:lang w:bidi="ar-SA"/>
        </w:rPr>
        <w:br/>
        <w:t>Right now, the Nokia Asha 311 is available for you to test your apps. </w:t>
      </w:r>
    </w:p>
    <w:p w:rsidR="009A565A" w:rsidRPr="00383EDB" w:rsidRDefault="009A565A" w:rsidP="009A565A">
      <w:pPr>
        <w:pStyle w:val="Heading4"/>
        <w:rPr>
          <w:rFonts w:eastAsia="Times New Roman"/>
          <w:lang w:bidi="ar-SA"/>
        </w:rPr>
      </w:pPr>
      <w:r w:rsidRPr="00383EDB">
        <w:rPr>
          <w:rFonts w:eastAsia="Times New Roman"/>
          <w:lang w:bidi="ar-SA"/>
        </w:rPr>
        <w:t>Explore in-app purchasing in your Java apps</w:t>
      </w:r>
    </w:p>
    <w:p w:rsidR="009A565A" w:rsidRDefault="009A565A" w:rsidP="009A565A">
      <w:pPr>
        <w:rPr>
          <w:rFonts w:eastAsia="Times New Roman"/>
          <w:lang w:bidi="ar-SA"/>
        </w:rPr>
      </w:pPr>
      <w:r w:rsidRPr="00383EDB">
        <w:rPr>
          <w:rFonts w:eastAsia="Times New Roman"/>
          <w:noProof/>
          <w:lang w:bidi="ar-SA"/>
        </w:rPr>
        <w:lastRenderedPageBreak/>
        <w:drawing>
          <wp:anchor distT="0" distB="0" distL="114300" distR="114300" simplePos="0" relativeHeight="251678720" behindDoc="1" locked="0" layoutInCell="1" allowOverlap="1">
            <wp:simplePos x="0" y="0"/>
            <wp:positionH relativeFrom="column">
              <wp:posOffset>22285</wp:posOffset>
            </wp:positionH>
            <wp:positionV relativeFrom="paragraph">
              <wp:posOffset>3930</wp:posOffset>
            </wp:positionV>
            <wp:extent cx="738804" cy="741872"/>
            <wp:effectExtent l="19050" t="0" r="4146" b="0"/>
            <wp:wrapTight wrapText="bothSides">
              <wp:wrapPolygon edited="0">
                <wp:start x="-557" y="0"/>
                <wp:lineTo x="-557" y="21077"/>
                <wp:lineTo x="21721" y="21077"/>
                <wp:lineTo x="21721" y="0"/>
                <wp:lineTo x="-557" y="0"/>
              </wp:wrapPolygon>
            </wp:wrapTight>
            <wp:docPr id="227" name="Picture 60" descr="http://www.developer.nokia.com/pics/icons/in_app_highligh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developer.nokia.com/pics/icons/in_app_highlight_icon.png"/>
                    <pic:cNvPicPr>
                      <a:picLocks noChangeAspect="1" noChangeArrowheads="1"/>
                    </pic:cNvPicPr>
                  </pic:nvPicPr>
                  <pic:blipFill>
                    <a:blip r:embed="rId299" cstate="print"/>
                    <a:srcRect/>
                    <a:stretch>
                      <a:fillRect/>
                    </a:stretch>
                  </pic:blipFill>
                  <pic:spPr bwMode="auto">
                    <a:xfrm>
                      <a:off x="0" y="0"/>
                      <a:ext cx="738804" cy="741872"/>
                    </a:xfrm>
                    <a:prstGeom prst="rect">
                      <a:avLst/>
                    </a:prstGeom>
                    <a:noFill/>
                    <a:ln w="9525">
                      <a:noFill/>
                      <a:miter lim="800000"/>
                      <a:headEnd/>
                      <a:tailEnd/>
                    </a:ln>
                  </pic:spPr>
                </pic:pic>
              </a:graphicData>
            </a:graphic>
          </wp:anchor>
        </w:drawing>
      </w:r>
      <w:r w:rsidRPr="00383EDB">
        <w:rPr>
          <w:rFonts w:eastAsia="Times New Roman"/>
          <w:lang w:bidi="ar-SA"/>
        </w:rPr>
        <w:t>Using the Nokia SDK 1.1 for Java or later you can explore adding in-app purchase features to your apps, a feature available on phones with Java Runtime 1.1.0 for Series 40 or later. Now you can generate revenue by offering users digital assets and content as part of the app experience — and allow them to purchase these items without leaving your application. </w:t>
      </w:r>
    </w:p>
    <w:p w:rsidR="009A565A" w:rsidRPr="00383EDB" w:rsidRDefault="009A565A" w:rsidP="009A565A">
      <w:pPr>
        <w:pStyle w:val="Heading4"/>
        <w:rPr>
          <w:rFonts w:eastAsia="Times New Roman"/>
          <w:lang w:bidi="ar-SA"/>
        </w:rPr>
      </w:pPr>
      <w:r w:rsidRPr="00383EDB">
        <w:rPr>
          <w:rFonts w:eastAsia="Times New Roman"/>
          <w:lang w:bidi="ar-SA"/>
        </w:rPr>
        <w:t>Add a new dimension to location with the Maps API</w:t>
      </w:r>
    </w:p>
    <w:p w:rsidR="009A565A" w:rsidRDefault="009A565A" w:rsidP="009A565A">
      <w:pPr>
        <w:rPr>
          <w:rFonts w:eastAsia="Times New Roman"/>
          <w:lang w:bidi="ar-SA"/>
        </w:rPr>
      </w:pPr>
      <w:r w:rsidRPr="00383EDB">
        <w:rPr>
          <w:rFonts w:eastAsia="Times New Roman"/>
          <w:noProof/>
          <w:lang w:bidi="ar-SA"/>
        </w:rPr>
        <w:drawing>
          <wp:anchor distT="0" distB="0" distL="114300" distR="114300" simplePos="0" relativeHeight="251679744" behindDoc="1" locked="0" layoutInCell="1" allowOverlap="1">
            <wp:simplePos x="0" y="0"/>
            <wp:positionH relativeFrom="column">
              <wp:posOffset>22285</wp:posOffset>
            </wp:positionH>
            <wp:positionV relativeFrom="paragraph">
              <wp:posOffset>3690</wp:posOffset>
            </wp:positionV>
            <wp:extent cx="738804" cy="741872"/>
            <wp:effectExtent l="19050" t="0" r="4146" b="0"/>
            <wp:wrapTight wrapText="bothSides">
              <wp:wrapPolygon edited="0">
                <wp:start x="-557" y="555"/>
                <wp:lineTo x="-557" y="21077"/>
                <wp:lineTo x="21721" y="21077"/>
                <wp:lineTo x="21721" y="555"/>
                <wp:lineTo x="-557" y="555"/>
              </wp:wrapPolygon>
            </wp:wrapTight>
            <wp:docPr id="228" name="Picture 61" descr="http://www.developer.nokia.com/pics/Java_highlight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developer.nokia.com/pics/Java_highlight_location.png"/>
                    <pic:cNvPicPr>
                      <a:picLocks noChangeAspect="1" noChangeArrowheads="1"/>
                    </pic:cNvPicPr>
                  </pic:nvPicPr>
                  <pic:blipFill>
                    <a:blip r:embed="rId300" cstate="print"/>
                    <a:srcRect/>
                    <a:stretch>
                      <a:fillRect/>
                    </a:stretch>
                  </pic:blipFill>
                  <pic:spPr bwMode="auto">
                    <a:xfrm>
                      <a:off x="0" y="0"/>
                      <a:ext cx="738804" cy="741872"/>
                    </a:xfrm>
                    <a:prstGeom prst="rect">
                      <a:avLst/>
                    </a:prstGeom>
                    <a:noFill/>
                    <a:ln w="9525">
                      <a:noFill/>
                      <a:miter lim="800000"/>
                      <a:headEnd/>
                      <a:tailEnd/>
                    </a:ln>
                  </pic:spPr>
                </pic:pic>
              </a:graphicData>
            </a:graphic>
          </wp:anchor>
        </w:drawing>
      </w:r>
      <w:r w:rsidRPr="00383EDB">
        <w:rPr>
          <w:rFonts w:eastAsia="Times New Roman"/>
          <w:lang w:bidi="ar-SA"/>
        </w:rPr>
        <w:t>Leveraging the location information provided by the Location API for J2ME™ (JSR-179) on Series 40 phones, you can add rich maps to your apps with the Maps API for Java ME. With exciting features, such as custom overlays, you can create a unique experience. And with the release of the Nokia SDK 2.0 for Java, you now get the Maps APIs delivered ready for your use without additional downloads. Find out more about creating location aware applications with Java technology ›</w:t>
      </w:r>
      <w:r w:rsidRPr="00383EDB">
        <w:rPr>
          <w:rFonts w:eastAsia="Times New Roman"/>
          <w:lang w:bidi="ar-SA"/>
        </w:rPr>
        <w:br/>
      </w:r>
    </w:p>
    <w:p w:rsidR="009A565A" w:rsidRPr="00383EDB" w:rsidRDefault="009A565A" w:rsidP="009A565A">
      <w:pPr>
        <w:pStyle w:val="Heading3"/>
        <w:rPr>
          <w:rFonts w:eastAsia="Times New Roman"/>
          <w:lang w:bidi="ar-SA"/>
        </w:rPr>
      </w:pPr>
      <w:r>
        <w:rPr>
          <w:rFonts w:eastAsia="Times New Roman"/>
          <w:lang w:bidi="ar-SA"/>
        </w:rPr>
        <w:t xml:space="preserve">Nokia </w:t>
      </w:r>
      <w:r w:rsidRPr="004B4418">
        <w:rPr>
          <w:rFonts w:eastAsia="Times New Roman"/>
          <w:lang w:bidi="ar-SA"/>
        </w:rPr>
        <w:t>Web - Tools</w:t>
      </w:r>
    </w:p>
    <w:p w:rsidR="009A565A" w:rsidRDefault="009A565A" w:rsidP="009A565A">
      <w:pPr>
        <w:pStyle w:val="Heading4"/>
      </w:pPr>
      <w:r>
        <w:t>Series 40 web apps tools</w:t>
      </w:r>
    </w:p>
    <w:p w:rsidR="009A565A" w:rsidRDefault="009A565A" w:rsidP="009A565A">
      <w:pPr>
        <w:pStyle w:val="Heading5"/>
      </w:pPr>
      <w:r>
        <w:t>Nokia Web Tools 2.3</w:t>
      </w:r>
    </w:p>
    <w:p w:rsidR="009A565A" w:rsidRDefault="009A565A" w:rsidP="009A565A">
      <w:pPr>
        <w:pStyle w:val="Heading6"/>
        <w:rPr>
          <w:rStyle w:val="Strong"/>
          <w:rFonts w:ascii="Tahoma" w:hAnsi="Tahoma" w:cs="Tahoma"/>
          <w:color w:val="666666"/>
          <w:sz w:val="16"/>
          <w:szCs w:val="16"/>
          <w:bdr w:val="none" w:sz="0" w:space="0" w:color="auto" w:frame="1"/>
        </w:rPr>
      </w:pPr>
      <w:r w:rsidRPr="00726E05">
        <w:rPr>
          <w:rStyle w:val="Strong"/>
          <w:szCs w:val="16"/>
          <w:bdr w:val="none" w:sz="0" w:space="0" w:color="auto" w:frame="1"/>
        </w:rPr>
        <w:t>Description</w:t>
      </w:r>
    </w:p>
    <w:p w:rsidR="009A565A" w:rsidRDefault="009A565A" w:rsidP="009A565A">
      <w:pPr>
        <w:rPr>
          <w:bdr w:val="none" w:sz="0" w:space="0" w:color="auto" w:frame="1"/>
        </w:rPr>
      </w:pPr>
      <w:r>
        <w:rPr>
          <w:bdr w:val="none" w:sz="0" w:space="0" w:color="auto" w:frame="1"/>
        </w:rPr>
        <w:t>Nokia Web Tools provides a set of tools that enable the creation of Series 40 web apps. The tools included are:</w:t>
      </w:r>
    </w:p>
    <w:p w:rsidR="009A565A" w:rsidRPr="00726E05" w:rsidRDefault="009A565A" w:rsidP="002A770C">
      <w:pPr>
        <w:pStyle w:val="ListParagraph"/>
        <w:numPr>
          <w:ilvl w:val="0"/>
          <w:numId w:val="30"/>
        </w:numPr>
        <w:spacing w:before="0" w:line="288" w:lineRule="auto"/>
        <w:rPr>
          <w:bdr w:val="none" w:sz="0" w:space="0" w:color="auto" w:frame="1"/>
        </w:rPr>
      </w:pPr>
      <w:r w:rsidRPr="00726E05">
        <w:rPr>
          <w:bdr w:val="none" w:sz="0" w:space="0" w:color="auto" w:frame="1"/>
        </w:rPr>
        <w:t>Web Developer Environment (WDE) — enabling web apps to be created, edited, packaged and deployed.</w:t>
      </w:r>
    </w:p>
    <w:p w:rsidR="009A565A" w:rsidRPr="00726E05" w:rsidRDefault="009A565A" w:rsidP="002A770C">
      <w:pPr>
        <w:pStyle w:val="ListParagraph"/>
        <w:numPr>
          <w:ilvl w:val="0"/>
          <w:numId w:val="30"/>
        </w:numPr>
        <w:spacing w:before="0" w:line="288" w:lineRule="auto"/>
        <w:rPr>
          <w:bdr w:val="none" w:sz="0" w:space="0" w:color="auto" w:frame="1"/>
        </w:rPr>
      </w:pPr>
      <w:r w:rsidRPr="00726E05">
        <w:rPr>
          <w:bdr w:val="none" w:sz="0" w:space="0" w:color="auto" w:frame="1"/>
        </w:rPr>
        <w:t>Web App Simulator (WAS) — enabling web apps to be previewed and debugged on a computer.</w:t>
      </w:r>
    </w:p>
    <w:p w:rsidR="009A565A" w:rsidRPr="00726E05" w:rsidRDefault="009A565A" w:rsidP="002A770C">
      <w:pPr>
        <w:pStyle w:val="ListParagraph"/>
        <w:numPr>
          <w:ilvl w:val="0"/>
          <w:numId w:val="30"/>
        </w:numPr>
        <w:spacing w:before="0" w:line="288" w:lineRule="auto"/>
        <w:rPr>
          <w:bdr w:val="none" w:sz="0" w:space="0" w:color="auto" w:frame="1"/>
        </w:rPr>
      </w:pPr>
      <w:r w:rsidRPr="00726E05">
        <w:rPr>
          <w:bdr w:val="none" w:sz="0" w:space="0" w:color="auto" w:frame="1"/>
        </w:rPr>
        <w:t>Web Developer Channel (WDC) — included in Web Developer Environment, to deliver information and tools to facilitate web app development.</w:t>
      </w:r>
    </w:p>
    <w:p w:rsidR="009A565A" w:rsidRDefault="009A565A" w:rsidP="009A565A">
      <w:pPr>
        <w:pStyle w:val="Heading6"/>
        <w:rPr>
          <w:rStyle w:val="Strong"/>
          <w:rFonts w:ascii="Tahoma" w:hAnsi="Tahoma" w:cs="Tahoma"/>
          <w:color w:val="666666"/>
          <w:sz w:val="16"/>
          <w:szCs w:val="16"/>
          <w:bdr w:val="none" w:sz="0" w:space="0" w:color="auto" w:frame="1"/>
        </w:rPr>
      </w:pPr>
      <w:r>
        <w:rPr>
          <w:rStyle w:val="Strong"/>
          <w:rFonts w:ascii="Tahoma" w:hAnsi="Tahoma" w:cs="Tahoma"/>
          <w:color w:val="666666"/>
          <w:sz w:val="16"/>
          <w:szCs w:val="16"/>
          <w:bdr w:val="none" w:sz="0" w:space="0" w:color="auto" w:frame="1"/>
        </w:rPr>
        <w:t>What's new</w:t>
      </w:r>
    </w:p>
    <w:p w:rsidR="009A565A" w:rsidRDefault="009A565A" w:rsidP="009A565A">
      <w:pPr>
        <w:rPr>
          <w:bdr w:val="none" w:sz="0" w:space="0" w:color="auto" w:frame="1"/>
        </w:rPr>
      </w:pPr>
      <w:r>
        <w:rPr>
          <w:bdr w:val="none" w:sz="0" w:space="0" w:color="auto" w:frame="1"/>
        </w:rPr>
        <w:t>This new version of Nokia Web Tools provides:</w:t>
      </w:r>
    </w:p>
    <w:p w:rsidR="009A565A" w:rsidRPr="00726E05" w:rsidRDefault="009A565A" w:rsidP="002A770C">
      <w:pPr>
        <w:pStyle w:val="ListParagraph"/>
        <w:numPr>
          <w:ilvl w:val="0"/>
          <w:numId w:val="29"/>
        </w:numPr>
        <w:spacing w:before="0" w:line="288" w:lineRule="auto"/>
        <w:rPr>
          <w:bdr w:val="none" w:sz="0" w:space="0" w:color="auto" w:frame="1"/>
        </w:rPr>
      </w:pPr>
      <w:r w:rsidRPr="00726E05">
        <w:rPr>
          <w:bdr w:val="none" w:sz="0" w:space="0" w:color="auto" w:frame="1"/>
        </w:rPr>
        <w:t>UI Designer in WDE offering drag-and-drop population of the web app’s UI.</w:t>
      </w:r>
    </w:p>
    <w:p w:rsidR="009A565A" w:rsidRPr="00726E05" w:rsidRDefault="009A565A" w:rsidP="002A770C">
      <w:pPr>
        <w:pStyle w:val="ListParagraph"/>
        <w:numPr>
          <w:ilvl w:val="0"/>
          <w:numId w:val="29"/>
        </w:numPr>
        <w:spacing w:before="0" w:line="288" w:lineRule="auto"/>
        <w:rPr>
          <w:bdr w:val="none" w:sz="0" w:space="0" w:color="auto" w:frame="1"/>
        </w:rPr>
      </w:pPr>
      <w:proofErr w:type="gramStart"/>
      <w:r w:rsidRPr="00726E05">
        <w:rPr>
          <w:bdr w:val="none" w:sz="0" w:space="0" w:color="auto" w:frame="1"/>
        </w:rPr>
        <w:t>the</w:t>
      </w:r>
      <w:proofErr w:type="gramEnd"/>
      <w:r w:rsidRPr="00726E05">
        <w:rPr>
          <w:bdr w:val="none" w:sz="0" w:space="0" w:color="auto" w:frame="1"/>
        </w:rPr>
        <w:t xml:space="preserve"> ability to deploy a web app over a USB connection from a PC running Microsoft Windows.</w:t>
      </w:r>
    </w:p>
    <w:p w:rsidR="009A565A" w:rsidRPr="00726E05" w:rsidRDefault="009A565A" w:rsidP="002A770C">
      <w:pPr>
        <w:pStyle w:val="ListParagraph"/>
        <w:numPr>
          <w:ilvl w:val="0"/>
          <w:numId w:val="29"/>
        </w:numPr>
        <w:spacing w:before="0" w:line="288" w:lineRule="auto"/>
        <w:rPr>
          <w:bdr w:val="none" w:sz="0" w:space="0" w:color="auto" w:frame="1"/>
        </w:rPr>
      </w:pPr>
      <w:proofErr w:type="gramStart"/>
      <w:r w:rsidRPr="00726E05">
        <w:rPr>
          <w:bdr w:val="none" w:sz="0" w:space="0" w:color="auto" w:frame="1"/>
        </w:rPr>
        <w:t>automatic</w:t>
      </w:r>
      <w:proofErr w:type="gramEnd"/>
      <w:r w:rsidRPr="00726E05">
        <w:rPr>
          <w:bdr w:val="none" w:sz="0" w:space="0" w:color="auto" w:frame="1"/>
        </w:rPr>
        <w:t xml:space="preserve"> reloading of the simulator for locally previewed web apps as code changes are saved.</w:t>
      </w:r>
    </w:p>
    <w:p w:rsidR="009A565A" w:rsidRPr="00726E05" w:rsidRDefault="009A565A" w:rsidP="002A770C">
      <w:pPr>
        <w:pStyle w:val="ListParagraph"/>
        <w:numPr>
          <w:ilvl w:val="0"/>
          <w:numId w:val="29"/>
        </w:numPr>
        <w:spacing w:before="0" w:line="288" w:lineRule="auto"/>
        <w:rPr>
          <w:bdr w:val="none" w:sz="0" w:space="0" w:color="auto" w:frame="1"/>
        </w:rPr>
      </w:pPr>
      <w:proofErr w:type="gramStart"/>
      <w:r w:rsidRPr="00726E05">
        <w:rPr>
          <w:bdr w:val="none" w:sz="0" w:space="0" w:color="auto" w:frame="1"/>
        </w:rPr>
        <w:t>additional</w:t>
      </w:r>
      <w:proofErr w:type="gramEnd"/>
      <w:r w:rsidRPr="00726E05">
        <w:rPr>
          <w:bdr w:val="none" w:sz="0" w:space="0" w:color="auto" w:frame="1"/>
        </w:rPr>
        <w:t xml:space="preserve"> templates upon which to base new web apps, including web apps for trivia games, shopping, and video browsing among others.</w:t>
      </w:r>
    </w:p>
    <w:p w:rsidR="009A565A" w:rsidRPr="00726E05" w:rsidRDefault="009A565A" w:rsidP="002A770C">
      <w:pPr>
        <w:pStyle w:val="ListParagraph"/>
        <w:numPr>
          <w:ilvl w:val="0"/>
          <w:numId w:val="29"/>
        </w:numPr>
        <w:spacing w:before="0" w:line="288" w:lineRule="auto"/>
        <w:rPr>
          <w:bdr w:val="none" w:sz="0" w:space="0" w:color="auto" w:frame="1"/>
        </w:rPr>
      </w:pPr>
      <w:proofErr w:type="gramStart"/>
      <w:r w:rsidRPr="00726E05">
        <w:rPr>
          <w:bdr w:val="none" w:sz="0" w:space="0" w:color="auto" w:frame="1"/>
        </w:rPr>
        <w:t>more</w:t>
      </w:r>
      <w:proofErr w:type="gramEnd"/>
      <w:r w:rsidRPr="00726E05">
        <w:rPr>
          <w:bdr w:val="none" w:sz="0" w:space="0" w:color="auto" w:frame="1"/>
        </w:rPr>
        <w:t xml:space="preserve"> sample web apps and snippets to help developers use the platform capabilities easily.</w:t>
      </w:r>
    </w:p>
    <w:p w:rsidR="009A565A" w:rsidRDefault="009A565A" w:rsidP="009A565A">
      <w:pPr>
        <w:pStyle w:val="Heading6"/>
        <w:rPr>
          <w:rStyle w:val="Strong"/>
          <w:rFonts w:ascii="Tahoma" w:hAnsi="Tahoma" w:cs="Tahoma"/>
          <w:color w:val="666666"/>
          <w:sz w:val="16"/>
          <w:szCs w:val="16"/>
          <w:bdr w:val="none" w:sz="0" w:space="0" w:color="auto" w:frame="1"/>
        </w:rPr>
      </w:pPr>
      <w:r>
        <w:rPr>
          <w:rStyle w:val="Strong"/>
          <w:rFonts w:ascii="Tahoma" w:hAnsi="Tahoma" w:cs="Tahoma"/>
          <w:color w:val="666666"/>
          <w:sz w:val="16"/>
          <w:szCs w:val="16"/>
          <w:bdr w:val="none" w:sz="0" w:space="0" w:color="auto" w:frame="1"/>
        </w:rPr>
        <w:t>Symbian WRT widget development</w:t>
      </w:r>
    </w:p>
    <w:p w:rsidR="009A565A" w:rsidRDefault="009A565A" w:rsidP="009A565A">
      <w:pPr>
        <w:rPr>
          <w:bdr w:val="none" w:sz="0" w:space="0" w:color="auto" w:frame="1"/>
        </w:rPr>
      </w:pPr>
      <w:r>
        <w:rPr>
          <w:bdr w:val="none" w:sz="0" w:space="0" w:color="auto" w:frame="1"/>
        </w:rPr>
        <w:t>This version of Nokia Web Tools no longer supports Symbian WRT widget development. If you wish to continue using</w:t>
      </w:r>
      <w:r>
        <w:rPr>
          <w:rStyle w:val="apple-converted-space"/>
          <w:rFonts w:ascii="Tahoma" w:hAnsi="Tahoma" w:cs="Tahoma"/>
          <w:color w:val="555555"/>
          <w:sz w:val="16"/>
          <w:szCs w:val="16"/>
          <w:bdr w:val="none" w:sz="0" w:space="0" w:color="auto" w:frame="1"/>
        </w:rPr>
        <w:t> </w:t>
      </w:r>
      <w:hyperlink r:id="rId301" w:history="1">
        <w:r>
          <w:rPr>
            <w:rStyle w:val="Hyperlink"/>
            <w:rFonts w:ascii="Tahoma" w:hAnsi="Tahoma" w:cs="Tahoma"/>
            <w:color w:val="395796"/>
            <w:sz w:val="16"/>
            <w:szCs w:val="16"/>
            <w:bdr w:val="none" w:sz="0" w:space="0" w:color="auto" w:frame="1"/>
          </w:rPr>
          <w:t>Nokia Web Tools 1.2</w:t>
        </w:r>
      </w:hyperlink>
      <w:r>
        <w:rPr>
          <w:rStyle w:val="apple-converted-space"/>
          <w:rFonts w:ascii="Tahoma" w:hAnsi="Tahoma" w:cs="Tahoma"/>
          <w:color w:val="555555"/>
          <w:sz w:val="16"/>
          <w:szCs w:val="16"/>
          <w:bdr w:val="none" w:sz="0" w:space="0" w:color="auto" w:frame="1"/>
        </w:rPr>
        <w:t> </w:t>
      </w:r>
      <w:r>
        <w:rPr>
          <w:bdr w:val="none" w:sz="0" w:space="0" w:color="auto" w:frame="1"/>
        </w:rPr>
        <w:t>for Symbian WRT widget development, please refer to the Installation Guide for details on the setup requirements.</w:t>
      </w:r>
    </w:p>
    <w:p w:rsidR="009A565A" w:rsidRDefault="009A565A" w:rsidP="009A565A">
      <w:pPr>
        <w:pStyle w:val="Heading6"/>
        <w:rPr>
          <w:rStyle w:val="Strong"/>
          <w:rFonts w:ascii="Tahoma" w:hAnsi="Tahoma" w:cs="Tahoma"/>
          <w:color w:val="666666"/>
          <w:sz w:val="16"/>
          <w:szCs w:val="16"/>
          <w:bdr w:val="none" w:sz="0" w:space="0" w:color="auto" w:frame="1"/>
        </w:rPr>
      </w:pPr>
      <w:r>
        <w:rPr>
          <w:rStyle w:val="Strong"/>
          <w:rFonts w:ascii="Tahoma" w:hAnsi="Tahoma" w:cs="Tahoma"/>
          <w:color w:val="666666"/>
          <w:sz w:val="16"/>
          <w:szCs w:val="16"/>
          <w:bdr w:val="none" w:sz="0" w:space="0" w:color="auto" w:frame="1"/>
        </w:rPr>
        <w:lastRenderedPageBreak/>
        <w:t>App publication</w:t>
      </w:r>
    </w:p>
    <w:p w:rsidR="009A565A" w:rsidRDefault="009A565A" w:rsidP="009A565A">
      <w:pPr>
        <w:rPr>
          <w:bdr w:val="none" w:sz="0" w:space="0" w:color="auto" w:frame="1"/>
        </w:rPr>
      </w:pPr>
      <w:r>
        <w:rPr>
          <w:bdr w:val="none" w:sz="0" w:space="0" w:color="auto" w:frame="1"/>
        </w:rPr>
        <w:t>Web apps created with Nokia Web Tools can be submitted for publication in Nokia Store.</w:t>
      </w:r>
    </w:p>
    <w:p w:rsidR="009A565A" w:rsidRDefault="009A565A" w:rsidP="009A565A">
      <w:pPr>
        <w:pStyle w:val="Heading6"/>
        <w:rPr>
          <w:rStyle w:val="Strong"/>
          <w:rFonts w:ascii="Tahoma" w:hAnsi="Tahoma" w:cs="Tahoma"/>
          <w:color w:val="666666"/>
          <w:sz w:val="16"/>
          <w:szCs w:val="16"/>
          <w:bdr w:val="none" w:sz="0" w:space="0" w:color="auto" w:frame="1"/>
        </w:rPr>
      </w:pPr>
      <w:r>
        <w:rPr>
          <w:rStyle w:val="Strong"/>
          <w:rFonts w:ascii="Tahoma" w:hAnsi="Tahoma" w:cs="Tahoma"/>
          <w:color w:val="666666"/>
          <w:sz w:val="16"/>
          <w:szCs w:val="16"/>
          <w:bdr w:val="none" w:sz="0" w:space="0" w:color="auto" w:frame="1"/>
        </w:rPr>
        <w:t>Versions available</w:t>
      </w:r>
    </w:p>
    <w:p w:rsidR="009A565A" w:rsidRDefault="009A565A" w:rsidP="009A565A">
      <w:pPr>
        <w:rPr>
          <w:bdr w:val="none" w:sz="0" w:space="0" w:color="auto" w:frame="1"/>
        </w:rPr>
      </w:pPr>
      <w:r>
        <w:rPr>
          <w:bdr w:val="none" w:sz="0" w:space="0" w:color="auto" w:frame="1"/>
        </w:rPr>
        <w:t>Nokia Web Tools are available in versions for:</w:t>
      </w:r>
    </w:p>
    <w:p w:rsidR="009A565A" w:rsidRPr="00726E05" w:rsidRDefault="009A565A" w:rsidP="002A770C">
      <w:pPr>
        <w:pStyle w:val="ListParagraph"/>
        <w:numPr>
          <w:ilvl w:val="0"/>
          <w:numId w:val="31"/>
        </w:numPr>
        <w:spacing w:before="0" w:line="288" w:lineRule="auto"/>
        <w:rPr>
          <w:bdr w:val="none" w:sz="0" w:space="0" w:color="auto" w:frame="1"/>
        </w:rPr>
      </w:pPr>
      <w:r w:rsidRPr="00726E05">
        <w:rPr>
          <w:bdr w:val="none" w:sz="0" w:space="0" w:color="auto" w:frame="1"/>
        </w:rPr>
        <w:t>32- or 64-bit Microsoft Windows XP Service Pack 2, Windows Vista, or Windows 7.</w:t>
      </w:r>
    </w:p>
    <w:p w:rsidR="009A565A" w:rsidRPr="00726E05" w:rsidRDefault="009A565A" w:rsidP="002A770C">
      <w:pPr>
        <w:pStyle w:val="ListParagraph"/>
        <w:numPr>
          <w:ilvl w:val="0"/>
          <w:numId w:val="31"/>
        </w:numPr>
        <w:spacing w:before="0" w:line="288" w:lineRule="auto"/>
        <w:rPr>
          <w:bdr w:val="none" w:sz="0" w:space="0" w:color="auto" w:frame="1"/>
        </w:rPr>
      </w:pPr>
      <w:r w:rsidRPr="00726E05">
        <w:rPr>
          <w:bdr w:val="none" w:sz="0" w:space="0" w:color="auto" w:frame="1"/>
        </w:rPr>
        <w:t>32-bit Ubuntu Linux 10.04.</w:t>
      </w:r>
    </w:p>
    <w:p w:rsidR="009A565A" w:rsidRPr="00726E05" w:rsidRDefault="009A565A" w:rsidP="002A770C">
      <w:pPr>
        <w:pStyle w:val="ListParagraph"/>
        <w:numPr>
          <w:ilvl w:val="0"/>
          <w:numId w:val="31"/>
        </w:numPr>
        <w:spacing w:before="0" w:line="288" w:lineRule="auto"/>
        <w:rPr>
          <w:bdr w:val="none" w:sz="0" w:space="0" w:color="auto" w:frame="1"/>
        </w:rPr>
      </w:pPr>
      <w:r w:rsidRPr="00726E05">
        <w:rPr>
          <w:bdr w:val="none" w:sz="0" w:space="0" w:color="auto" w:frame="1"/>
        </w:rPr>
        <w:t>64-bit Apple Mac OS X 10.6.</w:t>
      </w:r>
    </w:p>
    <w:p w:rsidR="009A565A" w:rsidRDefault="009A565A" w:rsidP="009A565A">
      <w:r>
        <w:t>To make your Series 40 web apps development as straightforward as possible Nokia Web Tools, Bluetooth Launcher, and the Nokia Xpress Browser are available in the Series 40 web apps section.</w:t>
      </w:r>
    </w:p>
    <w:p w:rsidR="009A565A" w:rsidRDefault="009A565A" w:rsidP="009A565A">
      <w:r>
        <w:t>Alternatively, Xpress Web App Builder is an online tool that enables content owners to create web apps from clipped content, RSS feeds, and social media content using a wide selection of formats.</w:t>
      </w:r>
    </w:p>
    <w:p w:rsidR="009A565A" w:rsidRPr="0070713A" w:rsidRDefault="009A565A" w:rsidP="009A565A">
      <w:r w:rsidRPr="0070713A">
        <w:t>You create Series 40 web apps using Nokia Web Tools. Based on Eclipse, Nokia Web Tools builds on the powerful web development features of the Eclipse Web Tools Platform to create the Web Developer Environment (WDE). WDE includes features to create, edit, validate, test, package, and deploy Series 40 web apps. Testing is supported by the Web Apps Simulator (WAS) that enables web apps to be run and tested on a computer. WAS includes an implementation of Web Inspector, so you can perfom debugging and examine of a web app's content and performance. This getting started guide takes you through installing Nokia Web Tools, creating a web app from a template, testing it on your computer, and running it on a phone, before providing links to the resources you need to build great web apps and deliver them to Nokia Store.</w:t>
      </w:r>
    </w:p>
    <w:p w:rsidR="009A565A" w:rsidRPr="0070713A" w:rsidRDefault="009A565A" w:rsidP="009A565A">
      <w:r w:rsidRPr="0070713A">
        <w:t>WDE offers a number of templates you can use to create Series 40 web apps easily. These templates range from the Basic web app template, which contains the core web app files with no functionality, through a selection of templates offering basic UI constructions to fully functional web apps, such as the Videos browsing project template that offers a working web app to browse videos. You can work with web app examples or a web app project you have already created as well. For more details on importing web apps, see </w:t>
      </w:r>
      <w:hyperlink r:id="rId302" w:anchor="%21tools-library/creating-a-web-app-project/importing-an-existing-web-app-or-web-app-project.html" w:history="1">
        <w:r w:rsidRPr="0070713A">
          <w:rPr>
            <w:rStyle w:val="Hyperlink"/>
          </w:rPr>
          <w:t>Importing a web app or web app project</w:t>
        </w:r>
      </w:hyperlink>
      <w:r w:rsidRPr="0070713A">
        <w:t> in the Series 40 Web App Developer's Library.</w:t>
      </w:r>
    </w:p>
    <w:p w:rsidR="009A565A" w:rsidRPr="0070713A" w:rsidRDefault="009A565A" w:rsidP="009A565A">
      <w:r w:rsidRPr="0070713A">
        <w:t>During development, transferring a web app onto a phone each time you make code changes isn’t a practical way of previewing and testing your web app. To simplify testing of a web app, WDE integrates with the Web App Simulator (WAS) to enable testing on your computer.</w:t>
      </w:r>
    </w:p>
    <w:p w:rsidR="009A565A" w:rsidRPr="0070713A" w:rsidRDefault="009A565A" w:rsidP="009A565A">
      <w:r w:rsidRPr="0070713A">
        <w:t>You have two options for running your web app in WAS:</w:t>
      </w:r>
    </w:p>
    <w:p w:rsidR="009A565A" w:rsidRPr="0070713A" w:rsidRDefault="009A565A" w:rsidP="00437A54">
      <w:pPr>
        <w:numPr>
          <w:ilvl w:val="0"/>
          <w:numId w:val="27"/>
        </w:numPr>
        <w:spacing w:before="0" w:line="288" w:lineRule="auto"/>
      </w:pPr>
      <w:proofErr w:type="gramStart"/>
      <w:r w:rsidRPr="0070713A">
        <w:t>a</w:t>
      </w:r>
      <w:proofErr w:type="gramEnd"/>
      <w:r w:rsidRPr="0070713A">
        <w:t xml:space="preserve"> server (cloud) based preview, this option provides a simulation that is very close to the experience that will be seen on a phone.</w:t>
      </w:r>
    </w:p>
    <w:p w:rsidR="009A565A" w:rsidRPr="0070713A" w:rsidRDefault="009A565A" w:rsidP="00437A54">
      <w:pPr>
        <w:numPr>
          <w:ilvl w:val="0"/>
          <w:numId w:val="27"/>
        </w:numPr>
        <w:spacing w:before="0" w:line="288" w:lineRule="auto"/>
      </w:pPr>
      <w:proofErr w:type="gramStart"/>
      <w:r w:rsidRPr="0070713A">
        <w:t>a</w:t>
      </w:r>
      <w:proofErr w:type="gramEnd"/>
      <w:r w:rsidRPr="0070713A">
        <w:t xml:space="preserve"> local preview, which is useful when you are working offline or want to debug your web app.</w:t>
      </w:r>
    </w:p>
    <w:p w:rsidR="009A565A" w:rsidRPr="0070713A" w:rsidRDefault="009A565A" w:rsidP="009A565A">
      <w:r w:rsidRPr="0070713A">
        <w:t>Having tested your web app in the simulator the next stage is to run it on a Series 40 phone. You have three ways to do this</w:t>
      </w:r>
      <w:proofErr w:type="gramStart"/>
      <w:r w:rsidRPr="0070713A">
        <w:t>::</w:t>
      </w:r>
      <w:proofErr w:type="gramEnd"/>
    </w:p>
    <w:p w:rsidR="009A565A" w:rsidRPr="0070713A" w:rsidRDefault="009A565A" w:rsidP="00437A54">
      <w:pPr>
        <w:numPr>
          <w:ilvl w:val="0"/>
          <w:numId w:val="28"/>
        </w:numPr>
        <w:spacing w:before="0" w:line="288" w:lineRule="auto"/>
      </w:pPr>
      <w:proofErr w:type="gramStart"/>
      <w:r w:rsidRPr="0070713A">
        <w:t>deploying</w:t>
      </w:r>
      <w:proofErr w:type="gramEnd"/>
      <w:r w:rsidRPr="0070713A">
        <w:t xml:space="preserve"> the web app to a phone from WDE over a Bluetooth connection.</w:t>
      </w:r>
    </w:p>
    <w:p w:rsidR="009A565A" w:rsidRPr="0070713A" w:rsidRDefault="009A565A" w:rsidP="00437A54">
      <w:pPr>
        <w:numPr>
          <w:ilvl w:val="0"/>
          <w:numId w:val="28"/>
        </w:numPr>
        <w:spacing w:before="0" w:line="288" w:lineRule="auto"/>
      </w:pPr>
      <w:r w:rsidRPr="0070713A">
        <w:lastRenderedPageBreak/>
        <w:t>deploying the web app from WDE to a phone over a USB connection (but only if you are working on a Microsoft Windows PC as </w:t>
      </w:r>
      <w:hyperlink r:id="rId303" w:history="1">
        <w:r w:rsidRPr="0070713A">
          <w:rPr>
            <w:rStyle w:val="Hyperlink"/>
          </w:rPr>
          <w:t>Nokia Suite</w:t>
        </w:r>
      </w:hyperlink>
      <w:r w:rsidRPr="0070713A">
        <w:t> or </w:t>
      </w:r>
      <w:hyperlink r:id="rId304" w:history="1">
        <w:r w:rsidRPr="0070713A">
          <w:rPr>
            <w:rStyle w:val="Hyperlink"/>
          </w:rPr>
          <w:t>Nokia PC Suite</w:t>
        </w:r>
      </w:hyperlink>
      <w:r w:rsidRPr="0070713A">
        <w:t> is required).</w:t>
      </w:r>
    </w:p>
    <w:p w:rsidR="009A565A" w:rsidRDefault="009A565A" w:rsidP="00437A54">
      <w:pPr>
        <w:numPr>
          <w:ilvl w:val="0"/>
          <w:numId w:val="28"/>
        </w:numPr>
        <w:spacing w:before="0" w:line="288" w:lineRule="auto"/>
      </w:pPr>
      <w:proofErr w:type="gramStart"/>
      <w:r w:rsidRPr="0070713A">
        <w:t>running</w:t>
      </w:r>
      <w:proofErr w:type="gramEnd"/>
      <w:r w:rsidRPr="0070713A">
        <w:t xml:space="preserve"> the web app by entering a short URL into the Nokia Xpress Browser on a phone.</w:t>
      </w:r>
    </w:p>
    <w:p w:rsidR="009A565A" w:rsidRDefault="009A565A" w:rsidP="009A565A">
      <w:pPr>
        <w:pStyle w:val="Heading5"/>
      </w:pPr>
      <w:r>
        <w:t>Series 40 Web App Developer’s Library</w:t>
      </w:r>
    </w:p>
    <w:p w:rsidR="009A565A" w:rsidRDefault="009A565A" w:rsidP="009A565A">
      <w:r w:rsidRPr="0072182D">
        <w:t>The Series 40 Web App Developer’s Library describes the Series 40 web apps development environment for Series 40 phones that run the Xpress Browser for Series 40, the tools for developing Series 40 web apps, and the design considerations for Series 40 web apps.</w:t>
      </w:r>
    </w:p>
    <w:p w:rsidR="009A565A" w:rsidRDefault="009A565A" w:rsidP="009A565A">
      <w:pPr>
        <w:pStyle w:val="Heading4"/>
      </w:pPr>
      <w:r>
        <w:t>Xpress Web App Builder</w:t>
      </w:r>
    </w:p>
    <w:p w:rsidR="009A565A" w:rsidRDefault="009A565A" w:rsidP="009A565A">
      <w:r>
        <w:t>Xpress Web App Builder is an online tool that guides you through the process of creating rich web apps, with no coding required. Select from a variety of templates, customise your theme, and then add clipped web content, RSS feeds, and social media information. The key features of the tool are:</w:t>
      </w:r>
    </w:p>
    <w:p w:rsidR="009A565A" w:rsidRDefault="009A565A" w:rsidP="00437A54">
      <w:pPr>
        <w:pStyle w:val="ListParagraph"/>
        <w:numPr>
          <w:ilvl w:val="0"/>
          <w:numId w:val="26"/>
        </w:numPr>
        <w:spacing w:before="0" w:line="288" w:lineRule="auto"/>
      </w:pPr>
      <w:r>
        <w:t>layout templates to present content, including single pane, tabbed view, and accordion view, as well as focused templates for news, pictures, and video content.</w:t>
      </w:r>
    </w:p>
    <w:p w:rsidR="009A565A" w:rsidRDefault="009A565A" w:rsidP="00437A54">
      <w:pPr>
        <w:pStyle w:val="ListParagraph"/>
        <w:numPr>
          <w:ilvl w:val="0"/>
          <w:numId w:val="26"/>
        </w:numPr>
        <w:spacing w:before="0" w:line="288" w:lineRule="auto"/>
      </w:pPr>
      <w:r>
        <w:t>a wide range of content widgets for clipped web content; RSS feeds; video from YouTube; pictures from Flickr, Picasa, and other photo sharing sites; and blogs from Tumblr and WordPress.</w:t>
      </w:r>
    </w:p>
    <w:p w:rsidR="009A565A" w:rsidRDefault="009A565A" w:rsidP="00437A54">
      <w:pPr>
        <w:pStyle w:val="ListParagraph"/>
        <w:numPr>
          <w:ilvl w:val="0"/>
          <w:numId w:val="26"/>
        </w:numPr>
        <w:spacing w:before="0" w:line="288" w:lineRule="auto"/>
      </w:pPr>
      <w:proofErr w:type="gramStart"/>
      <w:r>
        <w:t>the</w:t>
      </w:r>
      <w:proofErr w:type="gramEnd"/>
      <w:r>
        <w:t xml:space="preserve"> ability to add SMS and call capabilities, static HERE Maps, and in-app advertising from</w:t>
      </w:r>
      <w:r w:rsidRPr="0070713A">
        <w:rPr>
          <w:rStyle w:val="apple-converted-space"/>
          <w:rFonts w:ascii="Tahoma" w:hAnsi="Tahoma" w:cs="Tahoma"/>
          <w:color w:val="555555"/>
          <w:sz w:val="16"/>
          <w:szCs w:val="16"/>
        </w:rPr>
        <w:t> </w:t>
      </w:r>
      <w:hyperlink r:id="rId305" w:history="1">
        <w:r w:rsidRPr="0070713A">
          <w:rPr>
            <w:rStyle w:val="Hyperlink"/>
            <w:rFonts w:ascii="Tahoma" w:hAnsi="Tahoma" w:cs="Tahoma"/>
            <w:color w:val="395796"/>
            <w:sz w:val="16"/>
            <w:szCs w:val="16"/>
            <w:bdr w:val="none" w:sz="0" w:space="0" w:color="auto" w:frame="1"/>
          </w:rPr>
          <w:t>Nokia Ad Exchange</w:t>
        </w:r>
      </w:hyperlink>
      <w:r>
        <w:t>.</w:t>
      </w:r>
    </w:p>
    <w:p w:rsidR="009A565A" w:rsidRDefault="009A565A" w:rsidP="00437A54">
      <w:pPr>
        <w:pStyle w:val="ListParagraph"/>
        <w:numPr>
          <w:ilvl w:val="0"/>
          <w:numId w:val="26"/>
        </w:numPr>
        <w:spacing w:before="0" w:line="288" w:lineRule="auto"/>
      </w:pPr>
      <w:proofErr w:type="gramStart"/>
      <w:r>
        <w:t>the</w:t>
      </w:r>
      <w:proofErr w:type="gramEnd"/>
      <w:r>
        <w:t xml:space="preserve"> option to customise your app's colour scheme, including header and font colours.</w:t>
      </w:r>
    </w:p>
    <w:p w:rsidR="009A565A" w:rsidRDefault="009A565A" w:rsidP="00437A54">
      <w:pPr>
        <w:pStyle w:val="ListParagraph"/>
        <w:numPr>
          <w:ilvl w:val="0"/>
          <w:numId w:val="26"/>
        </w:numPr>
        <w:spacing w:before="0" w:line="288" w:lineRule="auto"/>
      </w:pPr>
      <w:proofErr w:type="gramStart"/>
      <w:r>
        <w:t>static</w:t>
      </w:r>
      <w:proofErr w:type="gramEnd"/>
      <w:r>
        <w:t xml:space="preserve"> and dynamic previews of your app, for all supported screen resolutions.</w:t>
      </w:r>
    </w:p>
    <w:p w:rsidR="009A565A" w:rsidRDefault="009A565A" w:rsidP="009A565A">
      <w:r>
        <w:t>When you've completed your web app, the tool provides a short URL for testing the app on your phone, and lets you submit the app to Nokia Publish to start the process of publication in Nokia store. However, if you want to customise your web app further, you can download the source code and import it into Nokia Web Tools.</w:t>
      </w:r>
    </w:p>
    <w:p w:rsidR="009A565A" w:rsidRDefault="009A565A" w:rsidP="009A565A">
      <w:pPr>
        <w:pStyle w:val="Heading4"/>
      </w:pPr>
      <w:r>
        <w:t>Test your Series 40 web apps</w:t>
      </w:r>
    </w:p>
    <w:p w:rsidR="009A565A" w:rsidRDefault="009A565A" w:rsidP="009A565A">
      <w:r>
        <w:t>If you don't have access to a Series 40 phone, you can test your web content and apps by making use of the Remote Device Access service. This service provides you with access to ten Series 40 phone models, more than 30 phones, over an internet connection. The service is available free to all Nokia Developer members.</w:t>
      </w:r>
    </w:p>
    <w:p w:rsidR="009A565A" w:rsidRDefault="009A565A" w:rsidP="009A565A">
      <w:pPr>
        <w:pStyle w:val="Heading4"/>
      </w:pPr>
      <w:r>
        <w:t>Mobile Web Components</w:t>
      </w:r>
    </w:p>
    <w:p w:rsidR="009A565A" w:rsidRDefault="009A565A" w:rsidP="009A565A">
      <w:r>
        <w:t>Make the most of the latest HTML5 feature in Nokia browsers.</w:t>
      </w:r>
    </w:p>
    <w:p w:rsidR="009A565A" w:rsidRDefault="009A565A" w:rsidP="009A565A">
      <w:r>
        <w:t>Add rich, HTML5 based components to your web pages and web apps for Symbian Anna phones and the Nokia N9 Smartphone. Included are components for collapsible content blocks, scrollable large content item windows, pop-up menus, expandable sliding menus, slideshows, and others.</w:t>
      </w:r>
    </w:p>
    <w:p w:rsidR="009A565A" w:rsidRDefault="009A565A" w:rsidP="009A565A">
      <w:pPr>
        <w:pStyle w:val="Heading4"/>
      </w:pPr>
      <w:r>
        <w:t>Leverage the power of QtWebKit</w:t>
      </w:r>
    </w:p>
    <w:p w:rsidR="009A565A" w:rsidRDefault="009A565A" w:rsidP="009A565A">
      <w:r>
        <w:lastRenderedPageBreak/>
        <w:t xml:space="preserve">Using Qt WebKit technology, Web developer can easily transform web apps and web services into powerful native applications. Qt offers HTML5 and CSS3 support today. </w:t>
      </w:r>
      <w:proofErr w:type="gramStart"/>
      <w:r>
        <w:t>The quick and powerful way to use web assets and skills to produce apps for smartphones and mobile computers.</w:t>
      </w:r>
      <w:proofErr w:type="gramEnd"/>
    </w:p>
    <w:p w:rsidR="009A565A" w:rsidRDefault="009A565A" w:rsidP="009A565A">
      <w:pPr>
        <w:pStyle w:val="Heading4"/>
      </w:pPr>
      <w:r>
        <w:t>Device APIs::API Bridge</w:t>
      </w:r>
    </w:p>
    <w:p w:rsidR="009A565A" w:rsidRDefault="009A565A" w:rsidP="009A565A">
      <w:r>
        <w:t>APIBridge is a component for Nokia Symbian devices that enables WRT widgets, Adobe Flash Lite content, and Java applications to access device features through a plug-in architecture. The APIBridge package ships with a set of plug-ins and the components to enable the features of the plug-ins to be used. Developers can extend the APIBridge component with their own plug-ins.</w:t>
      </w:r>
    </w:p>
    <w:p w:rsidR="009A565A" w:rsidRDefault="009A565A" w:rsidP="001E3D45">
      <w:pPr>
        <w:pStyle w:val="ListParagraph"/>
        <w:spacing w:line="480" w:lineRule="auto"/>
        <w:rPr>
          <w:rFonts w:ascii="Arial" w:eastAsia="Times New Roman" w:hAnsi="Arial" w:cs="Arial"/>
          <w:color w:val="222222"/>
          <w:lang w:eastAsia="en-IN"/>
        </w:rPr>
      </w:pPr>
    </w:p>
    <w:p w:rsidR="00D03B5F" w:rsidRDefault="0003346A" w:rsidP="0003346A">
      <w:pPr>
        <w:pStyle w:val="Heading2"/>
        <w:rPr>
          <w:rFonts w:eastAsia="Times New Roman"/>
          <w:lang w:eastAsia="en-IN"/>
        </w:rPr>
      </w:pPr>
      <w:r>
        <w:rPr>
          <w:rFonts w:eastAsia="Times New Roman"/>
          <w:lang w:eastAsia="en-IN"/>
        </w:rPr>
        <w:t>Other technologies</w:t>
      </w:r>
    </w:p>
    <w:p w:rsidR="005F6DAA" w:rsidRDefault="005F6DAA" w:rsidP="005F6DAA">
      <w:pPr>
        <w:rPr>
          <w:lang w:eastAsia="en-IN"/>
        </w:rPr>
      </w:pPr>
    </w:p>
    <w:p w:rsidR="005F6DAA" w:rsidRPr="00882D58" w:rsidRDefault="005F6DAA" w:rsidP="00753790">
      <w:pPr>
        <w:pStyle w:val="Heading3"/>
        <w:rPr>
          <w:rFonts w:eastAsia="Times New Roman"/>
          <w:szCs w:val="27"/>
          <w:lang w:bidi="ar-SA"/>
        </w:rPr>
      </w:pPr>
      <w:r>
        <w:rPr>
          <w:rFonts w:eastAsia="Times New Roman"/>
          <w:noProof/>
          <w:lang w:bidi="ar-SA"/>
        </w:rPr>
        <w:drawing>
          <wp:anchor distT="0" distB="0" distL="114300" distR="114300" simplePos="0" relativeHeight="251671552" behindDoc="1" locked="0" layoutInCell="1" allowOverlap="1">
            <wp:simplePos x="0" y="0"/>
            <wp:positionH relativeFrom="column">
              <wp:posOffset>22225</wp:posOffset>
            </wp:positionH>
            <wp:positionV relativeFrom="paragraph">
              <wp:posOffset>386715</wp:posOffset>
            </wp:positionV>
            <wp:extent cx="852170" cy="696595"/>
            <wp:effectExtent l="19050" t="0" r="5080" b="0"/>
            <wp:wrapTight wrapText="bothSides">
              <wp:wrapPolygon edited="0">
                <wp:start x="-483" y="0"/>
                <wp:lineTo x="-483" y="21265"/>
                <wp:lineTo x="21729" y="21265"/>
                <wp:lineTo x="21729" y="0"/>
                <wp:lineTo x="-483" y="0"/>
              </wp:wrapPolygon>
            </wp:wrapTight>
            <wp:docPr id="225" name="Picture 1" descr="http://t1.gstatic.com/images?q=tbn:ANd9GcS-CmbHGLD4MH83JH1oNIr_acREqblVhrcFuvQfYZR8HFi1Upaq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1.gstatic.com/images?q=tbn:ANd9GcS-CmbHGLD4MH83JH1oNIr_acREqblVhrcFuvQfYZR8HFi1Upaqlg"/>
                    <pic:cNvPicPr>
                      <a:picLocks noChangeAspect="1" noChangeArrowheads="1"/>
                    </pic:cNvPicPr>
                  </pic:nvPicPr>
                  <pic:blipFill>
                    <a:blip r:embed="rId306" cstate="print"/>
                    <a:srcRect/>
                    <a:stretch>
                      <a:fillRect/>
                    </a:stretch>
                  </pic:blipFill>
                  <pic:spPr bwMode="auto">
                    <a:xfrm>
                      <a:off x="0" y="0"/>
                      <a:ext cx="852170" cy="696595"/>
                    </a:xfrm>
                    <a:prstGeom prst="rect">
                      <a:avLst/>
                    </a:prstGeom>
                    <a:noFill/>
                    <a:ln w="9525">
                      <a:noFill/>
                      <a:miter lim="800000"/>
                      <a:headEnd/>
                      <a:tailEnd/>
                    </a:ln>
                  </pic:spPr>
                </pic:pic>
              </a:graphicData>
            </a:graphic>
          </wp:anchor>
        </w:drawing>
      </w:r>
      <w:r w:rsidRPr="00882D58">
        <w:rPr>
          <w:rFonts w:eastAsia="Times New Roman"/>
          <w:lang w:bidi="ar-SA"/>
        </w:rPr>
        <w:t>GitHub</w:t>
      </w:r>
      <w:r>
        <w:rPr>
          <w:rFonts w:eastAsia="Times New Roman"/>
          <w:lang w:bidi="ar-SA"/>
        </w:rPr>
        <w:t xml:space="preserve"> – repository management tool</w:t>
      </w:r>
    </w:p>
    <w:p w:rsidR="005F6DAA" w:rsidRDefault="005F6DAA" w:rsidP="005F6DAA"/>
    <w:p w:rsidR="005F6DAA" w:rsidRDefault="005F6DAA" w:rsidP="005F6DAA">
      <w:r>
        <w:t>GitHub is a web-based hosting service for software development projects that use the Git revision control system. GitHub offers both paid plans for private repositories, and free accounts for open source projects. As of May 2011, GitHub was the most popular open source code repository site.GitHub Inc. was founded in 2008 and is based in San Francisco, California.</w:t>
      </w:r>
    </w:p>
    <w:p w:rsidR="005F6DAA" w:rsidRPr="00753790" w:rsidRDefault="005F6DAA" w:rsidP="00753790">
      <w:pPr>
        <w:pStyle w:val="Heading4"/>
      </w:pPr>
      <w:r w:rsidRPr="0060700F">
        <w:rPr>
          <w:rStyle w:val="mw-headline"/>
          <w:szCs w:val="26"/>
        </w:rPr>
        <w:t>Description</w:t>
      </w:r>
    </w:p>
    <w:p w:rsidR="005F6DAA" w:rsidRDefault="005F6DAA" w:rsidP="005F6DAA">
      <w:r>
        <w:t>The site provides social networking functionality such as feeds, followers and the network graph to display how developers work on their versions of a repository.</w:t>
      </w:r>
    </w:p>
    <w:p w:rsidR="005F6DAA" w:rsidRDefault="005F6DAA" w:rsidP="005F6DAA">
      <w:r>
        <w:t>GitHub also operates other services: a pastebin-style site called Gist that provides wikis for individual repositories and web pages that can be edited through a Git repository, a slide hosting service called Speaker Deck, and a web analytics platform called Gauges.</w:t>
      </w:r>
    </w:p>
    <w:p w:rsidR="005F6DAA" w:rsidRDefault="005F6DAA" w:rsidP="005F6DAA">
      <w:r>
        <w:t>As of January 2010, GitHub is operated under the name GitHub, Inc.</w:t>
      </w:r>
    </w:p>
    <w:p w:rsidR="005F6DAA" w:rsidRDefault="005F6DAA" w:rsidP="005F6DAA">
      <w:r>
        <w:t>The software that runs GitHub was written using Ruby on Rails and Erlang by GitHub, Inc. (previously known as Logical Awesome) developers Chris Wanstrath, PJ Hyett, and Tom Preston-Werner.</w:t>
      </w:r>
    </w:p>
    <w:p w:rsidR="005F6DAA" w:rsidRDefault="005F6DAA" w:rsidP="00753790">
      <w:pPr>
        <w:pStyle w:val="Heading4"/>
      </w:pPr>
      <w:r w:rsidRPr="009A167B">
        <w:t>Limitations and constraints</w:t>
      </w:r>
    </w:p>
    <w:p w:rsidR="005F6DAA" w:rsidRDefault="005F6DAA" w:rsidP="005F6DAA">
      <w:r>
        <w:t>According to the terms of service</w:t>
      </w:r>
      <w:proofErr w:type="gramStart"/>
      <w:r>
        <w:t>,if</w:t>
      </w:r>
      <w:proofErr w:type="gramEnd"/>
      <w:r>
        <w:t xml:space="preserve"> an account's bandwidth usage significantly exceeds the average of other GitHub customers, the account's file hosting service may be immediately disabled or throttled until bandwidth consumption is reduced. In addition, while there is no hard limit, the guideline for the maximum size of a repository is one gigabyte.</w:t>
      </w:r>
    </w:p>
    <w:p w:rsidR="005F6DAA" w:rsidRPr="005F6DAA" w:rsidRDefault="005F6DAA" w:rsidP="005F6DAA">
      <w:pPr>
        <w:rPr>
          <w:lang w:eastAsia="en-IN"/>
        </w:rPr>
      </w:pPr>
    </w:p>
    <w:p w:rsidR="001E3D45" w:rsidRDefault="001E3D45" w:rsidP="00F203EC">
      <w:pPr>
        <w:pStyle w:val="Heading3"/>
        <w:rPr>
          <w:rFonts w:eastAsia="Arial"/>
        </w:rPr>
      </w:pPr>
      <w:bookmarkStart w:id="103" w:name="_Toc289170426"/>
      <w:bookmarkStart w:id="104" w:name="_Toc289252224"/>
      <w:r w:rsidRPr="00B807A7">
        <w:rPr>
          <w:rFonts w:eastAsia="Arial"/>
        </w:rPr>
        <w:t>Dia</w:t>
      </w:r>
      <w:r>
        <w:rPr>
          <w:rFonts w:eastAsia="Arial"/>
        </w:rPr>
        <w:t xml:space="preserve"> for Diagram Drawing &amp; Modeling</w:t>
      </w:r>
      <w:bookmarkEnd w:id="103"/>
      <w:bookmarkEnd w:id="104"/>
      <w:r>
        <w:rPr>
          <w:rFonts w:eastAsia="Arial"/>
        </w:rPr>
        <w:t xml:space="preserve">                           </w:t>
      </w:r>
    </w:p>
    <w:p w:rsidR="001E3D45" w:rsidRDefault="001E3D45" w:rsidP="001E3D45">
      <w:pPr>
        <w:rPr>
          <w:rFonts w:eastAsia="Arial"/>
        </w:rPr>
      </w:pPr>
      <w:r>
        <w:rPr>
          <w:rFonts w:eastAsia="Arial"/>
        </w:rPr>
        <w:t xml:space="preserve">                                                                          </w:t>
      </w:r>
    </w:p>
    <w:p w:rsidR="001E3D45" w:rsidRPr="00AB319F" w:rsidRDefault="001E3D45" w:rsidP="001E3D45">
      <w:pPr>
        <w:spacing w:line="480" w:lineRule="auto"/>
        <w:rPr>
          <w:rFonts w:eastAsia="Arial" w:cs="Calibri"/>
        </w:rPr>
      </w:pPr>
      <w:r w:rsidRPr="00AB319F">
        <w:rPr>
          <w:rFonts w:eastAsia="Arial" w:cs="Calibri"/>
        </w:rPr>
        <w:t>Dia is free and open source general-purpose diagramming software, developed as part of the GNOME project's office suite and was originally created by Alexander Larsson. Dia uses a controlled single document interface (CSDI) similar to GIMP and Sodipodi.</w:t>
      </w:r>
    </w:p>
    <w:p w:rsidR="001E3D45" w:rsidRPr="00AB319F" w:rsidRDefault="001E3D45" w:rsidP="001E3D45">
      <w:pPr>
        <w:spacing w:line="480" w:lineRule="auto"/>
        <w:rPr>
          <w:rFonts w:eastAsia="Arial" w:cs="Calibri"/>
        </w:rPr>
      </w:pPr>
      <w:r w:rsidRPr="00AB319F">
        <w:rPr>
          <w:rFonts w:eastAsia="Arial" w:cs="Calibri"/>
        </w:rPr>
        <w:t>Dia has a modular design with several shape packages available for different needs: flowchart, network diagrams, circuit diagrams, and more. It does not restrict symbols and connectors from various categories from being placed together.</w:t>
      </w:r>
    </w:p>
    <w:p w:rsidR="001E3D45" w:rsidRPr="00AB319F" w:rsidRDefault="001E3D45" w:rsidP="001E3D45">
      <w:pPr>
        <w:spacing w:line="480" w:lineRule="auto"/>
        <w:rPr>
          <w:rFonts w:eastAsia="Arial" w:cs="Calibri"/>
        </w:rPr>
      </w:pPr>
      <w:r w:rsidRPr="00AB319F">
        <w:rPr>
          <w:rFonts w:eastAsia="Arial" w:cs="Calibri"/>
        </w:rPr>
        <w:t>Dia is a gtk+ based diagram creation program released under the GPL license.</w:t>
      </w:r>
    </w:p>
    <w:p w:rsidR="001E3D45" w:rsidRPr="00AB319F" w:rsidRDefault="001E3D45" w:rsidP="001E3D45">
      <w:pPr>
        <w:spacing w:line="480" w:lineRule="auto"/>
        <w:rPr>
          <w:rFonts w:eastAsia="Arial" w:cs="Calibri"/>
        </w:rPr>
      </w:pPr>
      <w:r w:rsidRPr="00AB319F">
        <w:rPr>
          <w:rFonts w:eastAsia="Arial" w:cs="Calibri"/>
        </w:rPr>
        <w:t>Dia is inspired by the commercial Windows program 'Visio', though more geared towards informal diagrams for casual use. It can be used to draw many different kinds of diagrams. It currently has special objects to help draw entity relationship diagrams, UML diagrams, flowcharts, network diagrams, and many other diagrams. It is also possible to add support for new shapes by writing simple XML files, using a subset of SVG to draw the shape.</w:t>
      </w:r>
    </w:p>
    <w:p w:rsidR="001E3D45" w:rsidRPr="00AB319F" w:rsidRDefault="001E3D45" w:rsidP="001E3D45">
      <w:pPr>
        <w:spacing w:line="480" w:lineRule="auto"/>
        <w:rPr>
          <w:rFonts w:eastAsia="Arial" w:cs="Calibri"/>
        </w:rPr>
      </w:pPr>
    </w:p>
    <w:p w:rsidR="001E3D45" w:rsidRDefault="001E3D45" w:rsidP="001E3D45">
      <w:pPr>
        <w:spacing w:line="480" w:lineRule="auto"/>
        <w:rPr>
          <w:rFonts w:eastAsia="Arial" w:cs="Calibri"/>
        </w:rPr>
      </w:pPr>
      <w:r w:rsidRPr="00AB319F">
        <w:rPr>
          <w:rFonts w:eastAsia="Arial" w:cs="Calibri"/>
        </w:rPr>
        <w:t>It can load and save diagrams to a custom XML format (gzipped by default, to save space), can export diagrams to a number of formats, including EPS, SVG, XFIG, WMF and PNG, and can print diagrams (including ones that span multiple pages).</w:t>
      </w:r>
    </w:p>
    <w:p w:rsidR="001E3D45" w:rsidRDefault="001E3D45" w:rsidP="001E3D45"/>
    <w:p w:rsidR="00753790" w:rsidRDefault="00753790" w:rsidP="00753790">
      <w:pPr>
        <w:pStyle w:val="Heading3"/>
      </w:pPr>
      <w:r w:rsidRPr="00726E05">
        <w:t>Cacoo</w:t>
      </w:r>
      <w:r w:rsidR="00B2280E">
        <w:t>:</w:t>
      </w:r>
      <w:r w:rsidRPr="00726E05">
        <w:rPr>
          <w:rFonts w:ascii="Arial" w:eastAsia="Times New Roman" w:hAnsi="Arial" w:cs="Arial"/>
          <w:color w:val="FFFFFF"/>
          <w:sz w:val="27"/>
          <w:szCs w:val="27"/>
          <w:lang w:bidi="ar-SA"/>
        </w:rPr>
        <w:t xml:space="preserve"> </w:t>
      </w:r>
      <w:r w:rsidRPr="00726E05">
        <w:t>online drawing tool </w:t>
      </w:r>
    </w:p>
    <w:p w:rsidR="00753790" w:rsidRPr="00726E05" w:rsidRDefault="00753790" w:rsidP="00753790">
      <w:r>
        <w:rPr>
          <w:noProof/>
          <w:lang w:bidi="ar-SA"/>
        </w:rPr>
        <w:drawing>
          <wp:anchor distT="0" distB="0" distL="114300" distR="114300" simplePos="0" relativeHeight="251673600" behindDoc="1" locked="0" layoutInCell="1" allowOverlap="1">
            <wp:simplePos x="0" y="0"/>
            <wp:positionH relativeFrom="column">
              <wp:posOffset>22285</wp:posOffset>
            </wp:positionH>
            <wp:positionV relativeFrom="paragraph">
              <wp:posOffset>3786</wp:posOffset>
            </wp:positionV>
            <wp:extent cx="1076241" cy="301925"/>
            <wp:effectExtent l="19050" t="0" r="0" b="0"/>
            <wp:wrapTight wrapText="bothSides">
              <wp:wrapPolygon edited="0">
                <wp:start x="765" y="0"/>
                <wp:lineTo x="-382" y="4089"/>
                <wp:lineTo x="-382" y="14991"/>
                <wp:lineTo x="765" y="20443"/>
                <wp:lineTo x="20646" y="20443"/>
                <wp:lineTo x="21411" y="14991"/>
                <wp:lineTo x="21411" y="1363"/>
                <wp:lineTo x="4970" y="0"/>
                <wp:lineTo x="765" y="0"/>
              </wp:wrapPolygon>
            </wp:wrapTight>
            <wp:docPr id="226" name="Picture 7" descr="https://cacoo.com/img/downloads/PNGCac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coo.com/img/downloads/PNGCacoo.png"/>
                    <pic:cNvPicPr>
                      <a:picLocks noChangeAspect="1" noChangeArrowheads="1"/>
                    </pic:cNvPicPr>
                  </pic:nvPicPr>
                  <pic:blipFill>
                    <a:blip r:embed="rId307" cstate="print"/>
                    <a:srcRect/>
                    <a:stretch>
                      <a:fillRect/>
                    </a:stretch>
                  </pic:blipFill>
                  <pic:spPr bwMode="auto">
                    <a:xfrm>
                      <a:off x="0" y="0"/>
                      <a:ext cx="1076241" cy="301925"/>
                    </a:xfrm>
                    <a:prstGeom prst="rect">
                      <a:avLst/>
                    </a:prstGeom>
                    <a:noFill/>
                    <a:ln w="9525">
                      <a:noFill/>
                      <a:miter lim="800000"/>
                      <a:headEnd/>
                      <a:tailEnd/>
                    </a:ln>
                  </pic:spPr>
                </pic:pic>
              </a:graphicData>
            </a:graphic>
          </wp:anchor>
        </w:drawing>
      </w:r>
      <w:r w:rsidRPr="00726E05">
        <w:t xml:space="preserve"> Cacoo is a diagram creation tool that runs in your web browser</w:t>
      </w:r>
      <w:r>
        <w:t>.</w:t>
      </w:r>
      <w:r w:rsidRPr="00726E05">
        <w:t>Multiple people can work together on the same diagram in real time.Diagrams can be published directly to websites, wikis, and blogs.</w:t>
      </w:r>
    </w:p>
    <w:p w:rsidR="00753790" w:rsidRPr="00726E05" w:rsidRDefault="00753790" w:rsidP="00753790">
      <w:pPr>
        <w:pStyle w:val="Heading4"/>
      </w:pPr>
      <w:r w:rsidRPr="00726E05">
        <w:t>Creating Diagrams</w:t>
      </w:r>
    </w:p>
    <w:p w:rsidR="00753790" w:rsidRPr="00726E05" w:rsidRDefault="00753790" w:rsidP="00437A54">
      <w:pPr>
        <w:pStyle w:val="ListParagraph"/>
        <w:numPr>
          <w:ilvl w:val="0"/>
          <w:numId w:val="19"/>
        </w:numPr>
        <w:spacing w:before="0" w:line="288" w:lineRule="auto"/>
      </w:pPr>
      <w:r w:rsidRPr="00726E05">
        <w:t>Elements can be dragged and drop to easily create diagrams.</w:t>
      </w:r>
    </w:p>
    <w:p w:rsidR="00753790" w:rsidRPr="00726E05" w:rsidRDefault="00753790" w:rsidP="00437A54">
      <w:pPr>
        <w:pStyle w:val="ListParagraph"/>
        <w:numPr>
          <w:ilvl w:val="0"/>
          <w:numId w:val="19"/>
        </w:numPr>
        <w:spacing w:before="0" w:line="288" w:lineRule="auto"/>
      </w:pPr>
      <w:r w:rsidRPr="00726E05">
        <w:lastRenderedPageBreak/>
        <w:t>Elements can be linked together with connectors.</w:t>
      </w:r>
    </w:p>
    <w:p w:rsidR="00753790" w:rsidRPr="00726E05" w:rsidRDefault="00753790" w:rsidP="00437A54">
      <w:pPr>
        <w:pStyle w:val="ListParagraph"/>
        <w:numPr>
          <w:ilvl w:val="0"/>
          <w:numId w:val="19"/>
        </w:numPr>
        <w:spacing w:before="0" w:line="288" w:lineRule="auto"/>
      </w:pPr>
      <w:r w:rsidRPr="00726E05">
        <w:t>Connectors automatically move when elements are repositioned.</w:t>
      </w:r>
    </w:p>
    <w:p w:rsidR="00753790" w:rsidRPr="00726E05" w:rsidRDefault="00753790" w:rsidP="00437A54">
      <w:pPr>
        <w:pStyle w:val="ListParagraph"/>
        <w:numPr>
          <w:ilvl w:val="0"/>
          <w:numId w:val="19"/>
        </w:numPr>
        <w:spacing w:before="0" w:line="288" w:lineRule="auto"/>
      </w:pPr>
      <w:r w:rsidRPr="00726E05">
        <w:t>You can use a text box and put text anywhere you like.</w:t>
      </w:r>
    </w:p>
    <w:p w:rsidR="00753790" w:rsidRPr="00726E05" w:rsidRDefault="00753790" w:rsidP="00437A54">
      <w:pPr>
        <w:pStyle w:val="ListParagraph"/>
        <w:numPr>
          <w:ilvl w:val="0"/>
          <w:numId w:val="19"/>
        </w:numPr>
        <w:spacing w:before="0" w:line="288" w:lineRule="auto"/>
      </w:pPr>
      <w:r w:rsidRPr="00726E05">
        <w:t>You can upload images from your PC and include them in Diagrams.</w:t>
      </w:r>
    </w:p>
    <w:p w:rsidR="00753790" w:rsidRPr="00726E05" w:rsidRDefault="00753790" w:rsidP="00437A54">
      <w:pPr>
        <w:pStyle w:val="ListParagraph"/>
        <w:numPr>
          <w:ilvl w:val="0"/>
          <w:numId w:val="19"/>
        </w:numPr>
        <w:spacing w:before="0" w:line="288" w:lineRule="auto"/>
      </w:pPr>
      <w:r w:rsidRPr="00726E05">
        <w:t>You can take screenshots of your computer from within Cacoo.</w:t>
      </w:r>
    </w:p>
    <w:p w:rsidR="00753790" w:rsidRPr="00726E05" w:rsidRDefault="00753790" w:rsidP="00437A54">
      <w:pPr>
        <w:pStyle w:val="ListParagraph"/>
        <w:numPr>
          <w:ilvl w:val="0"/>
          <w:numId w:val="19"/>
        </w:numPr>
        <w:spacing w:before="0" w:line="288" w:lineRule="auto"/>
      </w:pPr>
      <w:r w:rsidRPr="00726E05">
        <w:t>Smart styles can easily be applied to stencils.</w:t>
      </w:r>
    </w:p>
    <w:p w:rsidR="00753790" w:rsidRPr="00726E05" w:rsidRDefault="00753790" w:rsidP="00437A54">
      <w:pPr>
        <w:pStyle w:val="ListParagraph"/>
        <w:numPr>
          <w:ilvl w:val="0"/>
          <w:numId w:val="19"/>
        </w:numPr>
        <w:spacing w:before="0" w:line="288" w:lineRule="auto"/>
      </w:pPr>
      <w:r w:rsidRPr="00726E05">
        <w:t>You can have multiple sheets in a diagram and use them as backgrounds or layers.</w:t>
      </w:r>
    </w:p>
    <w:p w:rsidR="00753790" w:rsidRPr="00726E05" w:rsidRDefault="00753790" w:rsidP="00437A54">
      <w:pPr>
        <w:pStyle w:val="ListParagraph"/>
        <w:numPr>
          <w:ilvl w:val="0"/>
          <w:numId w:val="19"/>
        </w:numPr>
        <w:spacing w:before="0" w:line="288" w:lineRule="auto"/>
      </w:pPr>
      <w:r w:rsidRPr="00726E05">
        <w:t>When you move the objects on your canvas, they will be snapped at the objects or grids nearby and align automatically.</w:t>
      </w:r>
    </w:p>
    <w:p w:rsidR="00753790" w:rsidRPr="00726E05" w:rsidRDefault="00753790" w:rsidP="00437A54">
      <w:pPr>
        <w:pStyle w:val="ListParagraph"/>
        <w:numPr>
          <w:ilvl w:val="0"/>
          <w:numId w:val="19"/>
        </w:numPr>
        <w:spacing w:before="0" w:line="288" w:lineRule="auto"/>
      </w:pPr>
      <w:r w:rsidRPr="00726E05">
        <w:t>Copying, pasting and other functionality of basic drawing software is also built in to Cacoo.</w:t>
      </w:r>
    </w:p>
    <w:p w:rsidR="00753790" w:rsidRPr="00726E05" w:rsidRDefault="00753790" w:rsidP="00437A54">
      <w:pPr>
        <w:pStyle w:val="ListParagraph"/>
        <w:numPr>
          <w:ilvl w:val="0"/>
          <w:numId w:val="19"/>
        </w:numPr>
        <w:spacing w:before="0" w:line="288" w:lineRule="auto"/>
      </w:pPr>
      <w:r w:rsidRPr="00726E05">
        <w:t>All actions are stored so there are unlimited levels of undo.</w:t>
      </w:r>
    </w:p>
    <w:p w:rsidR="00753790" w:rsidRPr="00726E05" w:rsidRDefault="00753790" w:rsidP="00437A54">
      <w:pPr>
        <w:pStyle w:val="ListParagraph"/>
        <w:numPr>
          <w:ilvl w:val="0"/>
          <w:numId w:val="19"/>
        </w:numPr>
        <w:spacing w:before="0" w:line="288" w:lineRule="auto"/>
      </w:pPr>
      <w:r w:rsidRPr="00726E05">
        <w:t>You can import an image from the other websites by indicating the URL.</w:t>
      </w:r>
    </w:p>
    <w:p w:rsidR="00753790" w:rsidRPr="00726E05" w:rsidRDefault="00753790" w:rsidP="00437A54">
      <w:pPr>
        <w:pStyle w:val="ListParagraph"/>
        <w:numPr>
          <w:ilvl w:val="0"/>
          <w:numId w:val="19"/>
        </w:numPr>
        <w:spacing w:before="0" w:line="288" w:lineRule="auto"/>
      </w:pPr>
      <w:r w:rsidRPr="00726E05">
        <w:t>The imported image can be easily trimmed only using your mouse.</w:t>
      </w:r>
    </w:p>
    <w:p w:rsidR="00753790" w:rsidRPr="00726E05" w:rsidRDefault="00753790" w:rsidP="00437A54">
      <w:pPr>
        <w:pStyle w:val="ListParagraph"/>
        <w:numPr>
          <w:ilvl w:val="0"/>
          <w:numId w:val="19"/>
        </w:numPr>
        <w:spacing w:before="0" w:line="288" w:lineRule="auto"/>
      </w:pPr>
      <w:r w:rsidRPr="00726E05">
        <w:t>According to your editing status, tips will be shown on the right bottom corner of the canvas.</w:t>
      </w:r>
    </w:p>
    <w:p w:rsidR="00753790" w:rsidRPr="00726E05" w:rsidRDefault="00753790" w:rsidP="00753790">
      <w:pPr>
        <w:pStyle w:val="Heading4"/>
      </w:pPr>
      <w:r w:rsidRPr="00726E05">
        <w:t>Collaboration</w:t>
      </w:r>
    </w:p>
    <w:p w:rsidR="00753790" w:rsidRPr="00726E05" w:rsidRDefault="00753790" w:rsidP="00437A54">
      <w:pPr>
        <w:pStyle w:val="ListParagraph"/>
        <w:numPr>
          <w:ilvl w:val="0"/>
          <w:numId w:val="20"/>
        </w:numPr>
        <w:spacing w:before="0" w:line="288" w:lineRule="auto"/>
      </w:pPr>
      <w:r w:rsidRPr="00726E05">
        <w:t>You can invite collaborators to work with you in Cacoo.</w:t>
      </w:r>
    </w:p>
    <w:p w:rsidR="00753790" w:rsidRPr="00726E05" w:rsidRDefault="00753790" w:rsidP="00437A54">
      <w:pPr>
        <w:pStyle w:val="ListParagraph"/>
        <w:numPr>
          <w:ilvl w:val="0"/>
          <w:numId w:val="20"/>
        </w:numPr>
        <w:spacing w:before="0" w:line="288" w:lineRule="auto"/>
      </w:pPr>
      <w:r w:rsidRPr="00726E05">
        <w:t>Multiple people can edit a diagram in real time.</w:t>
      </w:r>
    </w:p>
    <w:p w:rsidR="00753790" w:rsidRPr="00726E05" w:rsidRDefault="00753790" w:rsidP="00437A54">
      <w:pPr>
        <w:pStyle w:val="ListParagraph"/>
        <w:numPr>
          <w:ilvl w:val="0"/>
          <w:numId w:val="20"/>
        </w:numPr>
        <w:spacing w:before="0" w:line="288" w:lineRule="auto"/>
      </w:pPr>
      <w:r w:rsidRPr="00726E05">
        <w:t>There is a chat function in the editor so people can communicate while creating diagrams.</w:t>
      </w:r>
    </w:p>
    <w:p w:rsidR="00753790" w:rsidRPr="00726E05" w:rsidRDefault="00753790" w:rsidP="00437A54">
      <w:pPr>
        <w:pStyle w:val="ListParagraph"/>
        <w:numPr>
          <w:ilvl w:val="0"/>
          <w:numId w:val="20"/>
        </w:numPr>
        <w:spacing w:before="0" w:line="288" w:lineRule="auto"/>
      </w:pPr>
      <w:r w:rsidRPr="00726E05">
        <w:t>People can leave comments about the diagrams.</w:t>
      </w:r>
    </w:p>
    <w:p w:rsidR="00753790" w:rsidRPr="00726E05" w:rsidRDefault="00753790" w:rsidP="00437A54">
      <w:pPr>
        <w:pStyle w:val="ListParagraph"/>
        <w:numPr>
          <w:ilvl w:val="0"/>
          <w:numId w:val="20"/>
        </w:numPr>
        <w:spacing w:before="0" w:line="288" w:lineRule="auto"/>
      </w:pPr>
      <w:r w:rsidRPr="00726E05">
        <w:t xml:space="preserve">Each user can set </w:t>
      </w:r>
      <w:proofErr w:type="gramStart"/>
      <w:r w:rsidRPr="00726E05">
        <w:t>their own</w:t>
      </w:r>
      <w:proofErr w:type="gramEnd"/>
      <w:r w:rsidRPr="00726E05">
        <w:t xml:space="preserve"> user icon.</w:t>
      </w:r>
    </w:p>
    <w:p w:rsidR="00753790" w:rsidRPr="00726E05" w:rsidRDefault="00753790" w:rsidP="00437A54">
      <w:pPr>
        <w:pStyle w:val="ListParagraph"/>
        <w:numPr>
          <w:ilvl w:val="0"/>
          <w:numId w:val="20"/>
        </w:numPr>
        <w:spacing w:before="0" w:line="288" w:lineRule="auto"/>
      </w:pPr>
      <w:r w:rsidRPr="00726E05">
        <w:t>When editing with multiple people, users icons appear on selected objects.</w:t>
      </w:r>
    </w:p>
    <w:p w:rsidR="00753790" w:rsidRPr="00726E05" w:rsidRDefault="00753790" w:rsidP="00437A54">
      <w:pPr>
        <w:pStyle w:val="ListParagraph"/>
        <w:numPr>
          <w:ilvl w:val="0"/>
          <w:numId w:val="20"/>
        </w:numPr>
        <w:spacing w:before="0" w:line="288" w:lineRule="auto"/>
      </w:pPr>
      <w:r w:rsidRPr="00726E05">
        <w:t>Sharing diagrams become much smoother. Diagrams in the shared folders can be accessible and editable by people who you have shared the folder with.</w:t>
      </w:r>
    </w:p>
    <w:p w:rsidR="00753790" w:rsidRPr="00726E05" w:rsidRDefault="00753790" w:rsidP="00753790">
      <w:pPr>
        <w:pStyle w:val="Heading4"/>
      </w:pPr>
      <w:r w:rsidRPr="00726E05">
        <w:t>Sharing Diagrams</w:t>
      </w:r>
    </w:p>
    <w:p w:rsidR="00753790" w:rsidRPr="00726E05" w:rsidRDefault="00753790" w:rsidP="00437A54">
      <w:pPr>
        <w:pStyle w:val="ListParagraph"/>
        <w:numPr>
          <w:ilvl w:val="0"/>
          <w:numId w:val="21"/>
        </w:numPr>
        <w:spacing w:before="0" w:line="288" w:lineRule="auto"/>
      </w:pPr>
      <w:r w:rsidRPr="00726E05">
        <w:t>If you keep the diagram private then other users can't see it.</w:t>
      </w:r>
    </w:p>
    <w:p w:rsidR="00753790" w:rsidRPr="00726E05" w:rsidRDefault="00753790" w:rsidP="00437A54">
      <w:pPr>
        <w:pStyle w:val="ListParagraph"/>
        <w:numPr>
          <w:ilvl w:val="0"/>
          <w:numId w:val="21"/>
        </w:numPr>
        <w:spacing w:before="0" w:line="288" w:lineRule="auto"/>
      </w:pPr>
      <w:r w:rsidRPr="00726E05">
        <w:t>If you make the diagram URL public, then anyone who knows the URL can see it.</w:t>
      </w:r>
    </w:p>
    <w:p w:rsidR="00753790" w:rsidRPr="00726E05" w:rsidRDefault="00753790" w:rsidP="00437A54">
      <w:pPr>
        <w:pStyle w:val="ListParagraph"/>
        <w:numPr>
          <w:ilvl w:val="0"/>
          <w:numId w:val="21"/>
        </w:numPr>
        <w:spacing w:before="0" w:line="288" w:lineRule="auto"/>
      </w:pPr>
      <w:r w:rsidRPr="00726E05">
        <w:t>Publishing a diagram to a blog can be useful in various ways.</w:t>
      </w:r>
    </w:p>
    <w:p w:rsidR="00753790" w:rsidRPr="00726E05" w:rsidRDefault="00753790" w:rsidP="00437A54">
      <w:pPr>
        <w:pStyle w:val="ListParagraph"/>
        <w:numPr>
          <w:ilvl w:val="0"/>
          <w:numId w:val="21"/>
        </w:numPr>
        <w:spacing w:before="0" w:line="288" w:lineRule="auto"/>
      </w:pPr>
      <w:r w:rsidRPr="00726E05">
        <w:t>You can place code into blogs to create a slideshow</w:t>
      </w:r>
    </w:p>
    <w:p w:rsidR="00753790" w:rsidRPr="00726E05" w:rsidRDefault="00753790" w:rsidP="00437A54">
      <w:pPr>
        <w:pStyle w:val="ListParagraph"/>
        <w:numPr>
          <w:ilvl w:val="0"/>
          <w:numId w:val="21"/>
        </w:numPr>
        <w:spacing w:before="0" w:line="288" w:lineRule="auto"/>
      </w:pPr>
      <w:r w:rsidRPr="00726E05">
        <w:t>Published images always display the most recent version.</w:t>
      </w:r>
    </w:p>
    <w:p w:rsidR="00753790" w:rsidRPr="00726E05" w:rsidRDefault="00753790" w:rsidP="00437A54">
      <w:pPr>
        <w:pStyle w:val="ListParagraph"/>
        <w:numPr>
          <w:ilvl w:val="0"/>
          <w:numId w:val="21"/>
        </w:numPr>
        <w:spacing w:before="0" w:line="288" w:lineRule="auto"/>
      </w:pPr>
      <w:r w:rsidRPr="00726E05">
        <w:t>Diagrams can be exported to SVG format (Plus Plan users only) and PNG format. (More formats will be available in the future.)</w:t>
      </w:r>
    </w:p>
    <w:p w:rsidR="00753790" w:rsidRPr="00726E05" w:rsidRDefault="00753790" w:rsidP="00437A54">
      <w:pPr>
        <w:pStyle w:val="ListParagraph"/>
        <w:numPr>
          <w:ilvl w:val="0"/>
          <w:numId w:val="21"/>
        </w:numPr>
        <w:spacing w:before="0" w:line="288" w:lineRule="auto"/>
      </w:pPr>
      <w:r w:rsidRPr="00726E05">
        <w:t>Diagrams can be posted to Twitter/Facebook/GoogleBuzz</w:t>
      </w:r>
    </w:p>
    <w:p w:rsidR="00753790" w:rsidRPr="00726E05" w:rsidRDefault="00753790" w:rsidP="00437A54">
      <w:pPr>
        <w:pStyle w:val="ListParagraph"/>
        <w:numPr>
          <w:ilvl w:val="0"/>
          <w:numId w:val="21"/>
        </w:numPr>
        <w:spacing w:before="0" w:line="288" w:lineRule="auto"/>
      </w:pPr>
      <w:r w:rsidRPr="00726E05">
        <w:t>Diagrams can be displayed in SVG format for printing. (Plus Plan users only. A few browsers are not supported.)</w:t>
      </w:r>
    </w:p>
    <w:p w:rsidR="00753790" w:rsidRPr="00726E05" w:rsidRDefault="00753790" w:rsidP="00753790">
      <w:pPr>
        <w:pStyle w:val="Heading4"/>
      </w:pPr>
      <w:r w:rsidRPr="00726E05">
        <w:t>Managing Diagrams</w:t>
      </w:r>
    </w:p>
    <w:p w:rsidR="00753790" w:rsidRPr="00726E05" w:rsidRDefault="00753790" w:rsidP="00437A54">
      <w:pPr>
        <w:pStyle w:val="ListParagraph"/>
        <w:numPr>
          <w:ilvl w:val="0"/>
          <w:numId w:val="22"/>
        </w:numPr>
        <w:spacing w:before="0" w:line="288" w:lineRule="auto"/>
      </w:pPr>
      <w:r w:rsidRPr="00726E05">
        <w:t>Diagrams can be placed into folders.</w:t>
      </w:r>
    </w:p>
    <w:p w:rsidR="00753790" w:rsidRPr="00726E05" w:rsidRDefault="00753790" w:rsidP="00437A54">
      <w:pPr>
        <w:pStyle w:val="ListParagraph"/>
        <w:numPr>
          <w:ilvl w:val="0"/>
          <w:numId w:val="22"/>
        </w:numPr>
        <w:spacing w:before="0" w:line="288" w:lineRule="auto"/>
      </w:pPr>
      <w:r w:rsidRPr="00726E05">
        <w:t>Diagrams can be copied.</w:t>
      </w:r>
    </w:p>
    <w:p w:rsidR="00753790" w:rsidRPr="00726E05" w:rsidRDefault="00753790" w:rsidP="00437A54">
      <w:pPr>
        <w:pStyle w:val="ListParagraph"/>
        <w:numPr>
          <w:ilvl w:val="0"/>
          <w:numId w:val="22"/>
        </w:numPr>
        <w:spacing w:before="0" w:line="288" w:lineRule="auto"/>
      </w:pPr>
      <w:r w:rsidRPr="00726E05">
        <w:t>Diagrams can be displayed as thumbnails or as a list.</w:t>
      </w:r>
    </w:p>
    <w:p w:rsidR="00753790" w:rsidRPr="00726E05" w:rsidRDefault="00753790" w:rsidP="00753790">
      <w:pPr>
        <w:pStyle w:val="Heading4"/>
      </w:pPr>
      <w:r w:rsidRPr="00726E05">
        <w:lastRenderedPageBreak/>
        <w:t>Languages and Time Zones</w:t>
      </w:r>
    </w:p>
    <w:p w:rsidR="00753790" w:rsidRPr="00726E05" w:rsidRDefault="00753790" w:rsidP="00437A54">
      <w:pPr>
        <w:pStyle w:val="ListParagraph"/>
        <w:numPr>
          <w:ilvl w:val="0"/>
          <w:numId w:val="23"/>
        </w:numPr>
        <w:spacing w:before="0" w:line="288" w:lineRule="auto"/>
      </w:pPr>
      <w:r w:rsidRPr="00726E05">
        <w:t>All pages and notification e-mails support English and Japanese</w:t>
      </w:r>
    </w:p>
    <w:p w:rsidR="00753790" w:rsidRPr="00726E05" w:rsidRDefault="00753790" w:rsidP="00437A54">
      <w:pPr>
        <w:pStyle w:val="ListParagraph"/>
        <w:numPr>
          <w:ilvl w:val="0"/>
          <w:numId w:val="23"/>
        </w:numPr>
        <w:spacing w:before="0" w:line="288" w:lineRule="auto"/>
      </w:pPr>
      <w:r w:rsidRPr="00726E05">
        <w:t>Users can enter text from almost all languages.</w:t>
      </w:r>
    </w:p>
    <w:p w:rsidR="00753790" w:rsidRPr="00726E05" w:rsidRDefault="00753790" w:rsidP="00437A54">
      <w:pPr>
        <w:pStyle w:val="ListParagraph"/>
        <w:numPr>
          <w:ilvl w:val="0"/>
          <w:numId w:val="23"/>
        </w:numPr>
        <w:spacing w:before="0" w:line="288" w:lineRule="auto"/>
      </w:pPr>
      <w:r w:rsidRPr="00726E05">
        <w:t>Dates are displayed relative to your local time zone.</w:t>
      </w:r>
    </w:p>
    <w:p w:rsidR="00753790" w:rsidRPr="00726E05" w:rsidRDefault="00753790" w:rsidP="00753790">
      <w:pPr>
        <w:pStyle w:val="Heading4"/>
      </w:pPr>
      <w:r w:rsidRPr="00726E05">
        <w:t>Security</w:t>
      </w:r>
    </w:p>
    <w:p w:rsidR="00753790" w:rsidRPr="00726E05" w:rsidRDefault="00753790" w:rsidP="00437A54">
      <w:pPr>
        <w:pStyle w:val="ListParagraph"/>
        <w:numPr>
          <w:ilvl w:val="0"/>
          <w:numId w:val="24"/>
        </w:numPr>
        <w:spacing w:before="0" w:line="288" w:lineRule="auto"/>
      </w:pPr>
      <w:r w:rsidRPr="00726E05">
        <w:t>Private diagrams can only be seen by users you select.</w:t>
      </w:r>
    </w:p>
    <w:p w:rsidR="00753790" w:rsidRPr="00726E05" w:rsidRDefault="00753790" w:rsidP="00437A54">
      <w:pPr>
        <w:pStyle w:val="ListParagraph"/>
        <w:numPr>
          <w:ilvl w:val="0"/>
          <w:numId w:val="24"/>
        </w:numPr>
        <w:spacing w:before="0" w:line="288" w:lineRule="auto"/>
      </w:pPr>
      <w:r w:rsidRPr="00726E05">
        <w:t xml:space="preserve">URLs which you do not share </w:t>
      </w:r>
      <w:r w:rsidR="00314F9F" w:rsidRPr="00726E05">
        <w:t>cannot</w:t>
      </w:r>
      <w:r w:rsidRPr="00726E05">
        <w:t xml:space="preserve"> be found by other users or search engines.</w:t>
      </w:r>
    </w:p>
    <w:p w:rsidR="00753790" w:rsidRPr="00726E05" w:rsidRDefault="00753790" w:rsidP="00437A54">
      <w:pPr>
        <w:pStyle w:val="ListParagraph"/>
        <w:numPr>
          <w:ilvl w:val="0"/>
          <w:numId w:val="24"/>
        </w:numPr>
        <w:spacing w:before="0" w:line="288" w:lineRule="auto"/>
      </w:pPr>
      <w:r w:rsidRPr="00726E05">
        <w:t>All editing and management is protected by SSL.</w:t>
      </w:r>
    </w:p>
    <w:p w:rsidR="00753790" w:rsidRPr="00726E05" w:rsidRDefault="00753790" w:rsidP="00437A54">
      <w:pPr>
        <w:pStyle w:val="ListParagraph"/>
        <w:numPr>
          <w:ilvl w:val="0"/>
          <w:numId w:val="24"/>
        </w:numPr>
        <w:spacing w:before="0" w:line="288" w:lineRule="auto"/>
      </w:pPr>
      <w:r w:rsidRPr="00726E05">
        <w:t>In order to access information about diagrams a Cacoo ID and password are requited.</w:t>
      </w:r>
    </w:p>
    <w:p w:rsidR="00753790" w:rsidRPr="00726E05" w:rsidRDefault="00753790" w:rsidP="00437A54">
      <w:pPr>
        <w:pStyle w:val="ListParagraph"/>
        <w:numPr>
          <w:ilvl w:val="0"/>
          <w:numId w:val="24"/>
        </w:numPr>
        <w:spacing w:before="0" w:line="288" w:lineRule="auto"/>
      </w:pPr>
      <w:r w:rsidRPr="00726E05">
        <w:t>User passwords are encrypted on Cacoo's server.</w:t>
      </w:r>
    </w:p>
    <w:p w:rsidR="00753790" w:rsidRDefault="00753790" w:rsidP="001E3D45"/>
    <w:p w:rsidR="00B2280E" w:rsidRPr="00726E05" w:rsidRDefault="00B2280E" w:rsidP="00B2280E">
      <w:pPr>
        <w:pStyle w:val="Heading3"/>
      </w:pPr>
      <w:r w:rsidRPr="00726E05">
        <w:t>API</w:t>
      </w:r>
    </w:p>
    <w:p w:rsidR="00B2280E" w:rsidRPr="00726E05" w:rsidRDefault="00B2280E" w:rsidP="00437A54">
      <w:pPr>
        <w:pStyle w:val="ListParagraph"/>
        <w:numPr>
          <w:ilvl w:val="0"/>
          <w:numId w:val="25"/>
        </w:numPr>
        <w:spacing w:before="0" w:line="288" w:lineRule="auto"/>
      </w:pPr>
      <w:r w:rsidRPr="00726E05">
        <w:t>You can access Cacoo using the API.</w:t>
      </w:r>
    </w:p>
    <w:p w:rsidR="00B2280E" w:rsidRDefault="00B2280E" w:rsidP="00437A54">
      <w:pPr>
        <w:pStyle w:val="ListParagraph"/>
        <w:numPr>
          <w:ilvl w:val="0"/>
          <w:numId w:val="25"/>
        </w:numPr>
        <w:spacing w:before="0" w:line="288" w:lineRule="auto"/>
      </w:pPr>
      <w:r w:rsidRPr="00726E05">
        <w:t>The Cacoo API supports OAuth and an API Key.</w:t>
      </w:r>
    </w:p>
    <w:p w:rsidR="00B2280E" w:rsidRDefault="00B2280E" w:rsidP="00B2280E">
      <w:pPr>
        <w:pStyle w:val="NoSpacing"/>
      </w:pPr>
      <w:r>
        <w:t>By using the Cacoo API you are able to interact with Cacoo from other services and applications.</w:t>
      </w:r>
    </w:p>
    <w:p w:rsidR="00B2280E" w:rsidRDefault="00B2280E" w:rsidP="00B2280E">
      <w:pPr>
        <w:pStyle w:val="NoSpacing"/>
      </w:pPr>
      <w:r>
        <w:t>Authorization Methods</w:t>
      </w:r>
    </w:p>
    <w:p w:rsidR="00B2280E" w:rsidRDefault="00B2280E" w:rsidP="00B2280E">
      <w:pPr>
        <w:pStyle w:val="NoSpacing"/>
      </w:pPr>
      <w:r>
        <w:t>There are two ways to access the Cacoo API.</w:t>
      </w:r>
    </w:p>
    <w:p w:rsidR="00B2280E" w:rsidRDefault="00B2280E" w:rsidP="00B2280E">
      <w:pPr>
        <w:pStyle w:val="Heading4"/>
      </w:pPr>
      <w:r>
        <w:t>1. API Key</w:t>
      </w:r>
    </w:p>
    <w:p w:rsidR="00B2280E" w:rsidRDefault="00B2280E" w:rsidP="00B2280E">
      <w:pPr>
        <w:pStyle w:val="NoSpacing"/>
      </w:pPr>
      <w:r>
        <w:t>The API key allows you make requests to the Cacoo API. You can make an API key here.</w:t>
      </w:r>
    </w:p>
    <w:p w:rsidR="00B2280E" w:rsidRDefault="00B2280E" w:rsidP="00B2280E">
      <w:pPr>
        <w:pStyle w:val="Heading4"/>
      </w:pPr>
      <w:r>
        <w:t>API Key</w:t>
      </w:r>
    </w:p>
    <w:p w:rsidR="00B2280E" w:rsidRDefault="00B2280E" w:rsidP="00B2280E">
      <w:pPr>
        <w:pStyle w:val="NoSpacing"/>
      </w:pPr>
      <w:r>
        <w:t>Append your API key to requests to the API to return data from your account</w:t>
      </w:r>
      <w:proofErr w:type="gramStart"/>
      <w:r>
        <w:t>.(</w:t>
      </w:r>
      <w:proofErr w:type="gramEnd"/>
      <w:r>
        <w:t>Parameter name "apiKey")</w:t>
      </w:r>
    </w:p>
    <w:p w:rsidR="00B2280E" w:rsidRDefault="00B2280E" w:rsidP="00B2280E">
      <w:r>
        <w:t>Example: https://cacoo.com/api/v1/diagrams.json?apiKey=abcdefghijklmn</w:t>
      </w:r>
    </w:p>
    <w:p w:rsidR="00B2280E" w:rsidRDefault="00B2280E" w:rsidP="00B2280E">
      <w:pPr>
        <w:pStyle w:val="Heading4"/>
      </w:pPr>
      <w:r>
        <w:t>OAuth</w:t>
      </w:r>
    </w:p>
    <w:p w:rsidR="00B2280E" w:rsidRDefault="00B2280E" w:rsidP="00B2280E">
      <w:pPr>
        <w:pStyle w:val="NoSpacing"/>
      </w:pPr>
      <w:r>
        <w:t>OAuth 1.0a is supported as an authorization method for Cacoo. You can register applications here.</w:t>
      </w:r>
    </w:p>
    <w:p w:rsidR="00B2280E" w:rsidRDefault="00B2280E" w:rsidP="00B2280E">
      <w:pPr>
        <w:pStyle w:val="Heading4"/>
      </w:pPr>
      <w:r>
        <w:t>applications</w:t>
      </w:r>
    </w:p>
    <w:p w:rsidR="00B2280E" w:rsidRDefault="00B2280E" w:rsidP="00B2280E">
      <w:pPr>
        <w:pStyle w:val="NoSpacing"/>
      </w:pPr>
      <w:r>
        <w:t>Access Token:https://cacoo.com/oauth/access_token</w:t>
      </w:r>
    </w:p>
    <w:p w:rsidR="00B2280E" w:rsidRDefault="00B2280E" w:rsidP="00B2280E">
      <w:pPr>
        <w:pStyle w:val="NoSpacing"/>
      </w:pPr>
      <w:r>
        <w:t>Authorize:https://cacoo.com/oauth/authorize</w:t>
      </w:r>
    </w:p>
    <w:p w:rsidR="00B2280E" w:rsidRDefault="00B2280E" w:rsidP="00B2280E">
      <w:pPr>
        <w:pStyle w:val="NoSpacing"/>
      </w:pPr>
      <w:r>
        <w:t>Request Token:https://cacoo.com/oauth/request_token</w:t>
      </w:r>
    </w:p>
    <w:p w:rsidR="00B2280E" w:rsidRDefault="00B2280E" w:rsidP="001E3D45"/>
    <w:p w:rsidR="00753790" w:rsidRDefault="00753790" w:rsidP="001E3D45"/>
    <w:p w:rsidR="004C2B2C" w:rsidRDefault="004C2B2C" w:rsidP="00D03B5F">
      <w:pPr>
        <w:pStyle w:val="Heading3"/>
        <w:rPr>
          <w:rFonts w:eastAsia="Arial"/>
        </w:rPr>
      </w:pPr>
      <w:bookmarkStart w:id="105" w:name="_Toc289252225"/>
      <w:r>
        <w:rPr>
          <w:rFonts w:eastAsia="Arial"/>
        </w:rPr>
        <w:t>Google Spreadsheet</w:t>
      </w:r>
      <w:r w:rsidRPr="001003EA">
        <w:rPr>
          <w:rFonts w:eastAsia="Arial"/>
        </w:rPr>
        <w:t xml:space="preserve"> Interface:</w:t>
      </w:r>
      <w:bookmarkEnd w:id="105"/>
      <w:r>
        <w:rPr>
          <w:rFonts w:eastAsia="Arial"/>
        </w:rPr>
        <w:t xml:space="preserve">         </w:t>
      </w:r>
    </w:p>
    <w:p w:rsidR="004C2B2C" w:rsidRDefault="004C2B2C" w:rsidP="004C2B2C">
      <w:pPr>
        <w:spacing w:line="480" w:lineRule="auto"/>
        <w:rPr>
          <w:rFonts w:eastAsia="Arial"/>
          <w:b/>
        </w:rPr>
      </w:pPr>
      <w:r>
        <w:rPr>
          <w:rFonts w:eastAsia="Arial"/>
          <w:b/>
        </w:rPr>
        <w:t xml:space="preserve">                                                                                     </w:t>
      </w:r>
    </w:p>
    <w:p w:rsidR="004C2B2C" w:rsidRPr="006D39D5" w:rsidRDefault="004C2B2C" w:rsidP="004C2B2C">
      <w:pPr>
        <w:spacing w:before="100" w:beforeAutospacing="1" w:after="100" w:afterAutospacing="1" w:line="240" w:lineRule="auto"/>
        <w:rPr>
          <w:rFonts w:ascii="Arial" w:hAnsi="Arial" w:cs="Arial"/>
          <w:i/>
          <w:iCs/>
          <w:color w:val="000000"/>
          <w:lang w:bidi="ar-SA"/>
        </w:rPr>
      </w:pPr>
      <w:r>
        <w:rPr>
          <w:rFonts w:ascii="Arial" w:hAnsi="Arial" w:cs="Arial"/>
          <w:i/>
          <w:iCs/>
          <w:color w:val="000000"/>
          <w:lang w:bidi="ar-SA"/>
        </w:rPr>
        <w:lastRenderedPageBreak/>
        <w:t>With Google Spreadsheets, we</w:t>
      </w:r>
      <w:r w:rsidRPr="006D39D5">
        <w:rPr>
          <w:rFonts w:ascii="Arial" w:hAnsi="Arial" w:cs="Arial"/>
          <w:i/>
          <w:iCs/>
          <w:color w:val="000000"/>
          <w:lang w:bidi="ar-SA"/>
        </w:rPr>
        <w:t xml:space="preserve"> can easily create, share, and edit spreadsheets online. He</w:t>
      </w:r>
      <w:r>
        <w:rPr>
          <w:rFonts w:ascii="Arial" w:hAnsi="Arial" w:cs="Arial"/>
          <w:i/>
          <w:iCs/>
          <w:color w:val="000000"/>
          <w:lang w:bidi="ar-SA"/>
        </w:rPr>
        <w:t>re are a few specific things we</w:t>
      </w:r>
      <w:r w:rsidRPr="006D39D5">
        <w:rPr>
          <w:rFonts w:ascii="Arial" w:hAnsi="Arial" w:cs="Arial"/>
          <w:i/>
          <w:iCs/>
          <w:color w:val="000000"/>
          <w:lang w:bidi="ar-SA"/>
        </w:rPr>
        <w:t xml:space="preserve"> can do:</w:t>
      </w:r>
    </w:p>
    <w:p w:rsidR="004C2B2C" w:rsidRPr="006D39D5" w:rsidRDefault="004C2B2C" w:rsidP="00437A54">
      <w:pPr>
        <w:numPr>
          <w:ilvl w:val="0"/>
          <w:numId w:val="9"/>
        </w:numPr>
        <w:spacing w:before="100" w:beforeAutospacing="1" w:after="100" w:afterAutospacing="1" w:line="240" w:lineRule="auto"/>
        <w:rPr>
          <w:rFonts w:ascii="Arial" w:hAnsi="Arial" w:cs="Arial"/>
          <w:i/>
          <w:iCs/>
          <w:color w:val="000000"/>
          <w:lang w:bidi="ar-SA"/>
        </w:rPr>
      </w:pPr>
      <w:r w:rsidRPr="006D39D5">
        <w:rPr>
          <w:rFonts w:ascii="Arial" w:hAnsi="Arial" w:cs="Arial"/>
          <w:i/>
          <w:iCs/>
          <w:color w:val="000000"/>
          <w:lang w:bidi="ar-SA"/>
        </w:rPr>
        <w:t>Import and export these file types</w:t>
      </w:r>
      <w:r>
        <w:rPr>
          <w:rFonts w:ascii="Arial" w:hAnsi="Arial" w:cs="Arial"/>
          <w:i/>
          <w:iCs/>
          <w:color w:val="000000"/>
          <w:lang w:bidi="ar-SA"/>
        </w:rPr>
        <w:t>: .xls, .csv, .txt and .ods. We</w:t>
      </w:r>
      <w:r w:rsidRPr="006D39D5">
        <w:rPr>
          <w:rFonts w:ascii="Arial" w:hAnsi="Arial" w:cs="Arial"/>
          <w:i/>
          <w:iCs/>
          <w:color w:val="000000"/>
          <w:lang w:bidi="ar-SA"/>
        </w:rPr>
        <w:t xml:space="preserve"> can also export data to a PDF or an HTML file.</w:t>
      </w:r>
    </w:p>
    <w:p w:rsidR="004C2B2C" w:rsidRPr="006D39D5" w:rsidRDefault="004C2B2C" w:rsidP="00437A54">
      <w:pPr>
        <w:numPr>
          <w:ilvl w:val="0"/>
          <w:numId w:val="9"/>
        </w:numPr>
        <w:spacing w:before="100" w:beforeAutospacing="1" w:after="100" w:afterAutospacing="1" w:line="240" w:lineRule="auto"/>
        <w:rPr>
          <w:rFonts w:ascii="Arial" w:hAnsi="Arial" w:cs="Arial"/>
          <w:i/>
          <w:iCs/>
          <w:color w:val="000000"/>
          <w:lang w:bidi="ar-SA"/>
        </w:rPr>
      </w:pPr>
      <w:r>
        <w:rPr>
          <w:rFonts w:ascii="Arial" w:hAnsi="Arial" w:cs="Arial"/>
          <w:i/>
          <w:iCs/>
          <w:color w:val="000000"/>
          <w:lang w:bidi="ar-SA"/>
        </w:rPr>
        <w:t>Format cells and edit formulas so we</w:t>
      </w:r>
      <w:r w:rsidRPr="006D39D5">
        <w:rPr>
          <w:rFonts w:ascii="Arial" w:hAnsi="Arial" w:cs="Arial"/>
          <w:i/>
          <w:iCs/>
          <w:color w:val="000000"/>
          <w:lang w:bidi="ar-SA"/>
        </w:rPr>
        <w:t xml:space="preserve"> can</w:t>
      </w:r>
      <w:r>
        <w:rPr>
          <w:rFonts w:ascii="Arial" w:hAnsi="Arial" w:cs="Arial"/>
          <w:i/>
          <w:iCs/>
          <w:color w:val="000000"/>
          <w:lang w:bidi="ar-SA"/>
        </w:rPr>
        <w:t xml:space="preserve"> calculate results and make data look the way we</w:t>
      </w:r>
      <w:r w:rsidRPr="006D39D5">
        <w:rPr>
          <w:rFonts w:ascii="Arial" w:hAnsi="Arial" w:cs="Arial"/>
          <w:i/>
          <w:iCs/>
          <w:color w:val="000000"/>
          <w:lang w:bidi="ar-SA"/>
        </w:rPr>
        <w:t xml:space="preserve"> want it.</w:t>
      </w:r>
    </w:p>
    <w:p w:rsidR="004C2B2C" w:rsidRPr="006D39D5" w:rsidRDefault="004C2B2C" w:rsidP="00437A54">
      <w:pPr>
        <w:numPr>
          <w:ilvl w:val="0"/>
          <w:numId w:val="9"/>
        </w:numPr>
        <w:spacing w:before="100" w:beforeAutospacing="1" w:after="100" w:afterAutospacing="1" w:line="240" w:lineRule="auto"/>
        <w:rPr>
          <w:rFonts w:ascii="Arial" w:hAnsi="Arial" w:cs="Arial"/>
          <w:i/>
          <w:iCs/>
          <w:color w:val="000000"/>
          <w:lang w:bidi="ar-SA"/>
        </w:rPr>
      </w:pPr>
      <w:r w:rsidRPr="006D39D5">
        <w:rPr>
          <w:rFonts w:ascii="Arial" w:hAnsi="Arial" w:cs="Arial"/>
          <w:i/>
          <w:iCs/>
          <w:color w:val="000000"/>
          <w:lang w:bidi="ar-SA"/>
        </w:rPr>
        <w:t>Chat in real time wi</w:t>
      </w:r>
      <w:r>
        <w:rPr>
          <w:rFonts w:ascii="Arial" w:hAnsi="Arial" w:cs="Arial"/>
          <w:i/>
          <w:iCs/>
          <w:color w:val="000000"/>
          <w:lang w:bidi="ar-SA"/>
        </w:rPr>
        <w:t>th others who are editing our s</w:t>
      </w:r>
      <w:r w:rsidRPr="006D39D5">
        <w:rPr>
          <w:rFonts w:ascii="Arial" w:hAnsi="Arial" w:cs="Arial"/>
          <w:i/>
          <w:iCs/>
          <w:color w:val="000000"/>
          <w:lang w:bidi="ar-SA"/>
        </w:rPr>
        <w:t>preadsheet.</w:t>
      </w:r>
    </w:p>
    <w:p w:rsidR="004C2B2C" w:rsidRPr="00BA6DC1" w:rsidRDefault="004C2B2C" w:rsidP="00437A54">
      <w:pPr>
        <w:numPr>
          <w:ilvl w:val="0"/>
          <w:numId w:val="9"/>
        </w:numPr>
        <w:spacing w:before="100" w:beforeAutospacing="1" w:after="100" w:afterAutospacing="1" w:line="480" w:lineRule="auto"/>
        <w:rPr>
          <w:rFonts w:eastAsia="Arial"/>
          <w:b/>
        </w:rPr>
      </w:pPr>
      <w:r w:rsidRPr="00F9624E">
        <w:rPr>
          <w:rFonts w:ascii="Arial" w:hAnsi="Arial" w:cs="Arial"/>
          <w:i/>
          <w:iCs/>
          <w:color w:val="000000"/>
          <w:lang w:bidi="ar-SA"/>
        </w:rPr>
        <w:t>Embed a spreadsheet, or a section of a spreadsheet, in our blog or website.</w:t>
      </w:r>
    </w:p>
    <w:p w:rsidR="00BF29B3" w:rsidRDefault="00BF29B3" w:rsidP="00BF29B3"/>
    <w:p w:rsidR="00BF29B3" w:rsidRPr="00BF29B3" w:rsidRDefault="00BF29B3" w:rsidP="00792993">
      <w:pPr>
        <w:pStyle w:val="Heading1"/>
      </w:pPr>
      <w:bookmarkStart w:id="106" w:name="_Toc346626376"/>
      <w:r>
        <w:t>GLOSSARY</w:t>
      </w:r>
      <w:bookmarkEnd w:id="106"/>
    </w:p>
    <w:p w:rsidR="00BF29B3" w:rsidRDefault="00BF29B3" w:rsidP="00BF29B3"/>
    <w:p w:rsidR="00BF29B3" w:rsidRPr="00BF29B3" w:rsidRDefault="00BF29B3" w:rsidP="00BF29B3"/>
    <w:p w:rsidR="00842240" w:rsidRPr="00842240" w:rsidRDefault="00842240" w:rsidP="00842240"/>
    <w:p w:rsidR="00743331" w:rsidRPr="00743331" w:rsidRDefault="00743331" w:rsidP="00743331"/>
    <w:p w:rsidR="00743331" w:rsidRPr="00743331" w:rsidRDefault="00743331" w:rsidP="00743331"/>
    <w:p w:rsidR="00DF5443" w:rsidRPr="00DF5443" w:rsidRDefault="00DF5443" w:rsidP="00DF5443"/>
    <w:sectPr w:rsidR="00DF5443" w:rsidRPr="00DF5443" w:rsidSect="003B67B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770C" w:rsidRDefault="002A770C" w:rsidP="003E74D4">
      <w:pPr>
        <w:spacing w:before="0" w:after="0" w:line="240" w:lineRule="auto"/>
      </w:pPr>
      <w:r>
        <w:separator/>
      </w:r>
    </w:p>
  </w:endnote>
  <w:endnote w:type="continuationSeparator" w:id="0">
    <w:p w:rsidR="002A770C" w:rsidRDefault="002A770C" w:rsidP="003E74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770C" w:rsidRDefault="002A770C" w:rsidP="003E74D4">
      <w:pPr>
        <w:spacing w:before="0" w:after="0" w:line="240" w:lineRule="auto"/>
      </w:pPr>
      <w:r>
        <w:separator/>
      </w:r>
    </w:p>
  </w:footnote>
  <w:footnote w:type="continuationSeparator" w:id="0">
    <w:p w:rsidR="002A770C" w:rsidRDefault="002A770C" w:rsidP="003E74D4">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2011"/>
    <w:multiLevelType w:val="multilevel"/>
    <w:tmpl w:val="E6A0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4F21B6"/>
    <w:multiLevelType w:val="multilevel"/>
    <w:tmpl w:val="0046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AD424D"/>
    <w:multiLevelType w:val="multilevel"/>
    <w:tmpl w:val="76D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3D0342"/>
    <w:multiLevelType w:val="hybridMultilevel"/>
    <w:tmpl w:val="6090C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E35EC1"/>
    <w:multiLevelType w:val="multilevel"/>
    <w:tmpl w:val="C8AE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264824"/>
    <w:multiLevelType w:val="hybridMultilevel"/>
    <w:tmpl w:val="82E0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2F124F"/>
    <w:multiLevelType w:val="hybridMultilevel"/>
    <w:tmpl w:val="CB0E6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6534EA"/>
    <w:multiLevelType w:val="multilevel"/>
    <w:tmpl w:val="5C66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617774"/>
    <w:multiLevelType w:val="multilevel"/>
    <w:tmpl w:val="EB0C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B1729C"/>
    <w:multiLevelType w:val="multilevel"/>
    <w:tmpl w:val="355C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DA61E4"/>
    <w:multiLevelType w:val="hybridMultilevel"/>
    <w:tmpl w:val="60981754"/>
    <w:lvl w:ilvl="0" w:tplc="04090001">
      <w:start w:val="1"/>
      <w:numFmt w:val="bullet"/>
      <w:lvlText w:val=""/>
      <w:lvlJc w:val="left"/>
      <w:pPr>
        <w:tabs>
          <w:tab w:val="num" w:pos="1080"/>
        </w:tabs>
        <w:ind w:left="108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nsid w:val="0F6C5C0D"/>
    <w:multiLevelType w:val="hybridMultilevel"/>
    <w:tmpl w:val="6784A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3B2BD0"/>
    <w:multiLevelType w:val="multilevel"/>
    <w:tmpl w:val="F53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754ED0"/>
    <w:multiLevelType w:val="hybridMultilevel"/>
    <w:tmpl w:val="A538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7F6AFD"/>
    <w:multiLevelType w:val="multilevel"/>
    <w:tmpl w:val="50A0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51F519C"/>
    <w:multiLevelType w:val="multilevel"/>
    <w:tmpl w:val="166E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055F8C"/>
    <w:multiLevelType w:val="multilevel"/>
    <w:tmpl w:val="7E32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976615E"/>
    <w:multiLevelType w:val="hybridMultilevel"/>
    <w:tmpl w:val="2D6CF2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A635D19"/>
    <w:multiLevelType w:val="hybridMultilevel"/>
    <w:tmpl w:val="A7E2F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D578A1"/>
    <w:multiLevelType w:val="multilevel"/>
    <w:tmpl w:val="2F6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FB5783C"/>
    <w:multiLevelType w:val="hybridMultilevel"/>
    <w:tmpl w:val="BD3C2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6D00A9"/>
    <w:multiLevelType w:val="multilevel"/>
    <w:tmpl w:val="223A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66654C"/>
    <w:multiLevelType w:val="multilevel"/>
    <w:tmpl w:val="D2CA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D49649A"/>
    <w:multiLevelType w:val="hybridMultilevel"/>
    <w:tmpl w:val="A712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CA54F4"/>
    <w:multiLevelType w:val="hybridMultilevel"/>
    <w:tmpl w:val="DC0C71C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4EC4A79"/>
    <w:multiLevelType w:val="hybridMultilevel"/>
    <w:tmpl w:val="081EA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4D6AE7"/>
    <w:multiLevelType w:val="hybridMultilevel"/>
    <w:tmpl w:val="CAC44F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2004E6"/>
    <w:multiLevelType w:val="multilevel"/>
    <w:tmpl w:val="4E4AD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AC77185"/>
    <w:multiLevelType w:val="hybridMultilevel"/>
    <w:tmpl w:val="B756E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B9B3F6F"/>
    <w:multiLevelType w:val="hybridMultilevel"/>
    <w:tmpl w:val="A4607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BB23D6B"/>
    <w:multiLevelType w:val="hybridMultilevel"/>
    <w:tmpl w:val="FA122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702A06"/>
    <w:multiLevelType w:val="hybridMultilevel"/>
    <w:tmpl w:val="BE64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ED62B0"/>
    <w:multiLevelType w:val="hybridMultilevel"/>
    <w:tmpl w:val="6A605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BF43A7"/>
    <w:multiLevelType w:val="multilevel"/>
    <w:tmpl w:val="2910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20717F6"/>
    <w:multiLevelType w:val="hybridMultilevel"/>
    <w:tmpl w:val="C35E9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24B6073"/>
    <w:multiLevelType w:val="multilevel"/>
    <w:tmpl w:val="C538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B3D0CAB"/>
    <w:multiLevelType w:val="hybridMultilevel"/>
    <w:tmpl w:val="3B00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D30280"/>
    <w:multiLevelType w:val="multilevel"/>
    <w:tmpl w:val="24228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06F50BE"/>
    <w:multiLevelType w:val="hybridMultilevel"/>
    <w:tmpl w:val="A0CE7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356899"/>
    <w:multiLevelType w:val="hybridMultilevel"/>
    <w:tmpl w:val="1FB48174"/>
    <w:lvl w:ilvl="0" w:tplc="1CDC73D8">
      <w:numFmt w:val="bullet"/>
      <w:lvlText w:val=""/>
      <w:lvlJc w:val="left"/>
      <w:pPr>
        <w:tabs>
          <w:tab w:val="num" w:pos="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46B2367"/>
    <w:multiLevelType w:val="hybridMultilevel"/>
    <w:tmpl w:val="B4BE6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2F6CB3"/>
    <w:multiLevelType w:val="multilevel"/>
    <w:tmpl w:val="AD087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68F3AB3"/>
    <w:multiLevelType w:val="multilevel"/>
    <w:tmpl w:val="37B4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A2A242F"/>
    <w:multiLevelType w:val="hybridMultilevel"/>
    <w:tmpl w:val="9C2E32D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nsid w:val="70355F5C"/>
    <w:multiLevelType w:val="hybridMultilevel"/>
    <w:tmpl w:val="50F8A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8E314B"/>
    <w:multiLevelType w:val="hybridMultilevel"/>
    <w:tmpl w:val="AA586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1B32FFE"/>
    <w:multiLevelType w:val="hybridMultilevel"/>
    <w:tmpl w:val="B4F2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8077E80"/>
    <w:multiLevelType w:val="hybridMultilevel"/>
    <w:tmpl w:val="D2E08F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8246129"/>
    <w:multiLevelType w:val="hybridMultilevel"/>
    <w:tmpl w:val="7F50A5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nsid w:val="7C227946"/>
    <w:multiLevelType w:val="hybridMultilevel"/>
    <w:tmpl w:val="6B90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C855008"/>
    <w:multiLevelType w:val="hybridMultilevel"/>
    <w:tmpl w:val="ECE0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4D08B5"/>
    <w:multiLevelType w:val="hybridMultilevel"/>
    <w:tmpl w:val="501A6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30"/>
  </w:num>
  <w:num w:numId="3">
    <w:abstractNumId w:val="29"/>
  </w:num>
  <w:num w:numId="4">
    <w:abstractNumId w:val="25"/>
  </w:num>
  <w:num w:numId="5">
    <w:abstractNumId w:val="28"/>
  </w:num>
  <w:num w:numId="6">
    <w:abstractNumId w:val="24"/>
  </w:num>
  <w:num w:numId="7">
    <w:abstractNumId w:val="17"/>
  </w:num>
  <w:num w:numId="8">
    <w:abstractNumId w:val="3"/>
  </w:num>
  <w:num w:numId="9">
    <w:abstractNumId w:val="21"/>
  </w:num>
  <w:num w:numId="10">
    <w:abstractNumId w:val="15"/>
  </w:num>
  <w:num w:numId="11">
    <w:abstractNumId w:val="43"/>
  </w:num>
  <w:num w:numId="12">
    <w:abstractNumId w:val="48"/>
  </w:num>
  <w:num w:numId="13">
    <w:abstractNumId w:val="8"/>
  </w:num>
  <w:num w:numId="14">
    <w:abstractNumId w:val="33"/>
  </w:num>
  <w:num w:numId="15">
    <w:abstractNumId w:val="2"/>
  </w:num>
  <w:num w:numId="16">
    <w:abstractNumId w:val="4"/>
  </w:num>
  <w:num w:numId="17">
    <w:abstractNumId w:val="0"/>
  </w:num>
  <w:num w:numId="18">
    <w:abstractNumId w:val="37"/>
  </w:num>
  <w:num w:numId="19">
    <w:abstractNumId w:val="34"/>
  </w:num>
  <w:num w:numId="20">
    <w:abstractNumId w:val="44"/>
  </w:num>
  <w:num w:numId="21">
    <w:abstractNumId w:val="13"/>
  </w:num>
  <w:num w:numId="22">
    <w:abstractNumId w:val="32"/>
  </w:num>
  <w:num w:numId="23">
    <w:abstractNumId w:val="38"/>
  </w:num>
  <w:num w:numId="24">
    <w:abstractNumId w:val="40"/>
  </w:num>
  <w:num w:numId="25">
    <w:abstractNumId w:val="23"/>
  </w:num>
  <w:num w:numId="26">
    <w:abstractNumId w:val="46"/>
  </w:num>
  <w:num w:numId="27">
    <w:abstractNumId w:val="14"/>
  </w:num>
  <w:num w:numId="28">
    <w:abstractNumId w:val="35"/>
  </w:num>
  <w:num w:numId="29">
    <w:abstractNumId w:val="16"/>
  </w:num>
  <w:num w:numId="30">
    <w:abstractNumId w:val="50"/>
  </w:num>
  <w:num w:numId="31">
    <w:abstractNumId w:val="31"/>
  </w:num>
  <w:num w:numId="32">
    <w:abstractNumId w:val="39"/>
  </w:num>
  <w:num w:numId="33">
    <w:abstractNumId w:val="10"/>
  </w:num>
  <w:num w:numId="34">
    <w:abstractNumId w:val="7"/>
  </w:num>
  <w:num w:numId="35">
    <w:abstractNumId w:val="20"/>
  </w:num>
  <w:num w:numId="36">
    <w:abstractNumId w:val="51"/>
  </w:num>
  <w:num w:numId="37">
    <w:abstractNumId w:val="49"/>
  </w:num>
  <w:num w:numId="38">
    <w:abstractNumId w:val="11"/>
  </w:num>
  <w:num w:numId="39">
    <w:abstractNumId w:val="5"/>
  </w:num>
  <w:num w:numId="40">
    <w:abstractNumId w:val="6"/>
  </w:num>
  <w:num w:numId="41">
    <w:abstractNumId w:val="47"/>
  </w:num>
  <w:num w:numId="42">
    <w:abstractNumId w:val="36"/>
  </w:num>
  <w:num w:numId="43">
    <w:abstractNumId w:val="26"/>
  </w:num>
  <w:num w:numId="44">
    <w:abstractNumId w:val="18"/>
  </w:num>
  <w:num w:numId="45">
    <w:abstractNumId w:val="22"/>
  </w:num>
  <w:num w:numId="46">
    <w:abstractNumId w:val="1"/>
  </w:num>
  <w:num w:numId="47">
    <w:abstractNumId w:val="42"/>
  </w:num>
  <w:num w:numId="48">
    <w:abstractNumId w:val="19"/>
  </w:num>
  <w:num w:numId="49">
    <w:abstractNumId w:val="41"/>
  </w:num>
  <w:num w:numId="50">
    <w:abstractNumId w:val="9"/>
  </w:num>
  <w:num w:numId="51">
    <w:abstractNumId w:val="27"/>
  </w:num>
  <w:num w:numId="52">
    <w:abstractNumId w:val="1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DF5443"/>
    <w:rsid w:val="00006F98"/>
    <w:rsid w:val="0001103E"/>
    <w:rsid w:val="00014417"/>
    <w:rsid w:val="000222E7"/>
    <w:rsid w:val="00023DAF"/>
    <w:rsid w:val="00032C33"/>
    <w:rsid w:val="0003346A"/>
    <w:rsid w:val="00055162"/>
    <w:rsid w:val="0005681A"/>
    <w:rsid w:val="00074DAD"/>
    <w:rsid w:val="000822F9"/>
    <w:rsid w:val="00091919"/>
    <w:rsid w:val="00097289"/>
    <w:rsid w:val="000B00DA"/>
    <w:rsid w:val="000C3860"/>
    <w:rsid w:val="000C3929"/>
    <w:rsid w:val="000C6BFC"/>
    <w:rsid w:val="000D257A"/>
    <w:rsid w:val="000D38CF"/>
    <w:rsid w:val="000D741B"/>
    <w:rsid w:val="000D7CE3"/>
    <w:rsid w:val="000F56E7"/>
    <w:rsid w:val="00107F19"/>
    <w:rsid w:val="00113B1E"/>
    <w:rsid w:val="00134327"/>
    <w:rsid w:val="00135E3E"/>
    <w:rsid w:val="00137C10"/>
    <w:rsid w:val="00153CD7"/>
    <w:rsid w:val="0015575B"/>
    <w:rsid w:val="00167510"/>
    <w:rsid w:val="001915A1"/>
    <w:rsid w:val="00192928"/>
    <w:rsid w:val="001A3DBD"/>
    <w:rsid w:val="001E3D45"/>
    <w:rsid w:val="001E5C5B"/>
    <w:rsid w:val="001F65E1"/>
    <w:rsid w:val="002162CC"/>
    <w:rsid w:val="00217F7D"/>
    <w:rsid w:val="0022340E"/>
    <w:rsid w:val="00246808"/>
    <w:rsid w:val="00255110"/>
    <w:rsid w:val="00271419"/>
    <w:rsid w:val="002763E3"/>
    <w:rsid w:val="002879E5"/>
    <w:rsid w:val="002A4CD7"/>
    <w:rsid w:val="002A770C"/>
    <w:rsid w:val="002B0DC3"/>
    <w:rsid w:val="002B1A90"/>
    <w:rsid w:val="002C1A82"/>
    <w:rsid w:val="002C5425"/>
    <w:rsid w:val="002C67D4"/>
    <w:rsid w:val="002D42EE"/>
    <w:rsid w:val="002D4362"/>
    <w:rsid w:val="002D69DA"/>
    <w:rsid w:val="002E4EBE"/>
    <w:rsid w:val="002F5A4C"/>
    <w:rsid w:val="00301F28"/>
    <w:rsid w:val="00314F9F"/>
    <w:rsid w:val="00322845"/>
    <w:rsid w:val="00322939"/>
    <w:rsid w:val="003243B7"/>
    <w:rsid w:val="00326039"/>
    <w:rsid w:val="003371F6"/>
    <w:rsid w:val="00337B76"/>
    <w:rsid w:val="0037545A"/>
    <w:rsid w:val="003B2B1A"/>
    <w:rsid w:val="003B44FF"/>
    <w:rsid w:val="003B67B8"/>
    <w:rsid w:val="003B79F7"/>
    <w:rsid w:val="003C7660"/>
    <w:rsid w:val="003D5682"/>
    <w:rsid w:val="003E74D4"/>
    <w:rsid w:val="00400400"/>
    <w:rsid w:val="00406D50"/>
    <w:rsid w:val="00410F20"/>
    <w:rsid w:val="00412428"/>
    <w:rsid w:val="00416333"/>
    <w:rsid w:val="0043270F"/>
    <w:rsid w:val="00437A54"/>
    <w:rsid w:val="00437C31"/>
    <w:rsid w:val="00473385"/>
    <w:rsid w:val="00480E89"/>
    <w:rsid w:val="00496565"/>
    <w:rsid w:val="004B0119"/>
    <w:rsid w:val="004B72CD"/>
    <w:rsid w:val="004B7A9F"/>
    <w:rsid w:val="004C2B2C"/>
    <w:rsid w:val="004F217C"/>
    <w:rsid w:val="00505141"/>
    <w:rsid w:val="005074DE"/>
    <w:rsid w:val="00544CBD"/>
    <w:rsid w:val="005660EA"/>
    <w:rsid w:val="00571437"/>
    <w:rsid w:val="005828CA"/>
    <w:rsid w:val="00583A4E"/>
    <w:rsid w:val="00593C58"/>
    <w:rsid w:val="005A4090"/>
    <w:rsid w:val="005C711F"/>
    <w:rsid w:val="005E4FDB"/>
    <w:rsid w:val="005F0D55"/>
    <w:rsid w:val="005F6DAA"/>
    <w:rsid w:val="00611CFF"/>
    <w:rsid w:val="00612B40"/>
    <w:rsid w:val="006402FF"/>
    <w:rsid w:val="006404AB"/>
    <w:rsid w:val="006607B0"/>
    <w:rsid w:val="00667E0C"/>
    <w:rsid w:val="006818B7"/>
    <w:rsid w:val="00694C4A"/>
    <w:rsid w:val="0069600C"/>
    <w:rsid w:val="006A07FA"/>
    <w:rsid w:val="006A0985"/>
    <w:rsid w:val="006A10EA"/>
    <w:rsid w:val="006C1E09"/>
    <w:rsid w:val="006D3AE6"/>
    <w:rsid w:val="006D5734"/>
    <w:rsid w:val="006F15A8"/>
    <w:rsid w:val="006F7EA6"/>
    <w:rsid w:val="0072515E"/>
    <w:rsid w:val="0073478C"/>
    <w:rsid w:val="00743331"/>
    <w:rsid w:val="007518CC"/>
    <w:rsid w:val="007528F7"/>
    <w:rsid w:val="00753790"/>
    <w:rsid w:val="00754ECB"/>
    <w:rsid w:val="00757EAE"/>
    <w:rsid w:val="00781D16"/>
    <w:rsid w:val="00783C18"/>
    <w:rsid w:val="00792993"/>
    <w:rsid w:val="007963F1"/>
    <w:rsid w:val="007974F0"/>
    <w:rsid w:val="007B25AE"/>
    <w:rsid w:val="007C39A6"/>
    <w:rsid w:val="007C62D8"/>
    <w:rsid w:val="0080121A"/>
    <w:rsid w:val="00801821"/>
    <w:rsid w:val="00805F3B"/>
    <w:rsid w:val="00812145"/>
    <w:rsid w:val="00815BC6"/>
    <w:rsid w:val="00825945"/>
    <w:rsid w:val="008376A9"/>
    <w:rsid w:val="00842240"/>
    <w:rsid w:val="00846082"/>
    <w:rsid w:val="00847DFF"/>
    <w:rsid w:val="0085315E"/>
    <w:rsid w:val="00857D5C"/>
    <w:rsid w:val="00866347"/>
    <w:rsid w:val="008674C9"/>
    <w:rsid w:val="00870B6B"/>
    <w:rsid w:val="008710F0"/>
    <w:rsid w:val="008724AA"/>
    <w:rsid w:val="00873DAE"/>
    <w:rsid w:val="008923F9"/>
    <w:rsid w:val="00896AFF"/>
    <w:rsid w:val="008A5996"/>
    <w:rsid w:val="008D001D"/>
    <w:rsid w:val="008E7101"/>
    <w:rsid w:val="00910D8A"/>
    <w:rsid w:val="00911E93"/>
    <w:rsid w:val="00912D44"/>
    <w:rsid w:val="00920294"/>
    <w:rsid w:val="00927A60"/>
    <w:rsid w:val="00931BA6"/>
    <w:rsid w:val="009459B2"/>
    <w:rsid w:val="00947D49"/>
    <w:rsid w:val="00956D08"/>
    <w:rsid w:val="00957890"/>
    <w:rsid w:val="00963E68"/>
    <w:rsid w:val="00972389"/>
    <w:rsid w:val="00981B26"/>
    <w:rsid w:val="00982DC5"/>
    <w:rsid w:val="00995604"/>
    <w:rsid w:val="009A0389"/>
    <w:rsid w:val="009A456E"/>
    <w:rsid w:val="009A565A"/>
    <w:rsid w:val="009B63FB"/>
    <w:rsid w:val="009C3A9E"/>
    <w:rsid w:val="009E7950"/>
    <w:rsid w:val="009E7D9C"/>
    <w:rsid w:val="00A02B94"/>
    <w:rsid w:val="00A22B39"/>
    <w:rsid w:val="00A316D3"/>
    <w:rsid w:val="00A32D50"/>
    <w:rsid w:val="00A56392"/>
    <w:rsid w:val="00A7268B"/>
    <w:rsid w:val="00A87A8D"/>
    <w:rsid w:val="00B106E9"/>
    <w:rsid w:val="00B17D95"/>
    <w:rsid w:val="00B21B7F"/>
    <w:rsid w:val="00B2230B"/>
    <w:rsid w:val="00B2280E"/>
    <w:rsid w:val="00B24CD5"/>
    <w:rsid w:val="00B27525"/>
    <w:rsid w:val="00B33CF0"/>
    <w:rsid w:val="00B3714E"/>
    <w:rsid w:val="00B372AB"/>
    <w:rsid w:val="00B46F65"/>
    <w:rsid w:val="00B50F39"/>
    <w:rsid w:val="00B602C3"/>
    <w:rsid w:val="00B770A2"/>
    <w:rsid w:val="00B910C1"/>
    <w:rsid w:val="00B963B7"/>
    <w:rsid w:val="00BA280A"/>
    <w:rsid w:val="00BA6DC1"/>
    <w:rsid w:val="00BB385F"/>
    <w:rsid w:val="00BB7176"/>
    <w:rsid w:val="00BC5A6F"/>
    <w:rsid w:val="00BD2E42"/>
    <w:rsid w:val="00BE7CA8"/>
    <w:rsid w:val="00BF0936"/>
    <w:rsid w:val="00BF188C"/>
    <w:rsid w:val="00BF29B3"/>
    <w:rsid w:val="00C009AE"/>
    <w:rsid w:val="00C212CF"/>
    <w:rsid w:val="00C22928"/>
    <w:rsid w:val="00C23A6D"/>
    <w:rsid w:val="00C40C94"/>
    <w:rsid w:val="00C42A87"/>
    <w:rsid w:val="00C5180A"/>
    <w:rsid w:val="00C7553A"/>
    <w:rsid w:val="00C911D1"/>
    <w:rsid w:val="00C9453A"/>
    <w:rsid w:val="00C95BED"/>
    <w:rsid w:val="00CA25FC"/>
    <w:rsid w:val="00CA4F9F"/>
    <w:rsid w:val="00CA6E55"/>
    <w:rsid w:val="00CC4A08"/>
    <w:rsid w:val="00CD5C2E"/>
    <w:rsid w:val="00CD68D4"/>
    <w:rsid w:val="00D023D0"/>
    <w:rsid w:val="00D03B5F"/>
    <w:rsid w:val="00D15523"/>
    <w:rsid w:val="00D15698"/>
    <w:rsid w:val="00D22952"/>
    <w:rsid w:val="00D255F8"/>
    <w:rsid w:val="00D319E1"/>
    <w:rsid w:val="00D349A5"/>
    <w:rsid w:val="00D35C72"/>
    <w:rsid w:val="00D44FFA"/>
    <w:rsid w:val="00D71975"/>
    <w:rsid w:val="00D74676"/>
    <w:rsid w:val="00D92D85"/>
    <w:rsid w:val="00DD2B25"/>
    <w:rsid w:val="00DD5FCB"/>
    <w:rsid w:val="00DE40F2"/>
    <w:rsid w:val="00DE68FF"/>
    <w:rsid w:val="00DF5443"/>
    <w:rsid w:val="00E146D0"/>
    <w:rsid w:val="00E15C4E"/>
    <w:rsid w:val="00E35FA4"/>
    <w:rsid w:val="00E45BD4"/>
    <w:rsid w:val="00E77E2F"/>
    <w:rsid w:val="00E9181C"/>
    <w:rsid w:val="00E96250"/>
    <w:rsid w:val="00EC6021"/>
    <w:rsid w:val="00EE4DE5"/>
    <w:rsid w:val="00F02E26"/>
    <w:rsid w:val="00F10E6E"/>
    <w:rsid w:val="00F203EC"/>
    <w:rsid w:val="00F423B9"/>
    <w:rsid w:val="00F64C80"/>
    <w:rsid w:val="00F72C42"/>
    <w:rsid w:val="00F74D3A"/>
    <w:rsid w:val="00F91DFD"/>
    <w:rsid w:val="00F93C43"/>
    <w:rsid w:val="00FA6092"/>
    <w:rsid w:val="00FA6332"/>
    <w:rsid w:val="00FA6B7D"/>
    <w:rsid w:val="00FC75E2"/>
    <w:rsid w:val="00FD0475"/>
    <w:rsid w:val="00FD2703"/>
    <w:rsid w:val="00FE196B"/>
    <w:rsid w:val="00FE5B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7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4FFA"/>
    <w:rPr>
      <w:sz w:val="20"/>
      <w:szCs w:val="20"/>
    </w:rPr>
  </w:style>
  <w:style w:type="paragraph" w:styleId="Heading1">
    <w:name w:val="heading 1"/>
    <w:basedOn w:val="Normal"/>
    <w:next w:val="Normal"/>
    <w:link w:val="Heading1Char"/>
    <w:uiPriority w:val="9"/>
    <w:qFormat/>
    <w:rsid w:val="00DF5443"/>
    <w:pPr>
      <w:pBdr>
        <w:top w:val="single" w:sz="24" w:space="0" w:color="2DA2BF" w:themeColor="accent1"/>
        <w:left w:val="single" w:sz="24" w:space="0" w:color="2DA2BF" w:themeColor="accent1"/>
        <w:bottom w:val="single" w:sz="24" w:space="0" w:color="2DA2BF" w:themeColor="accent1"/>
        <w:right w:val="single" w:sz="24" w:space="0" w:color="2DA2BF" w:themeColor="accent1"/>
      </w:pBdr>
      <w:shd w:val="clear" w:color="auto" w:fill="2DA2BF"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DF5443"/>
    <w:pPr>
      <w:pBdr>
        <w:top w:val="single" w:sz="24" w:space="0" w:color="D2EDF4" w:themeColor="accent1" w:themeTint="33"/>
        <w:left w:val="single" w:sz="24" w:space="0" w:color="D2EDF4" w:themeColor="accent1" w:themeTint="33"/>
        <w:bottom w:val="single" w:sz="24" w:space="0" w:color="D2EDF4" w:themeColor="accent1" w:themeTint="33"/>
        <w:right w:val="single" w:sz="24" w:space="0" w:color="D2EDF4" w:themeColor="accent1" w:themeTint="33"/>
      </w:pBdr>
      <w:shd w:val="clear" w:color="auto" w:fill="D2EDF4"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DF5443"/>
    <w:pPr>
      <w:pBdr>
        <w:top w:val="single" w:sz="6" w:space="2" w:color="2DA2BF" w:themeColor="accent1"/>
        <w:left w:val="single" w:sz="6" w:space="2" w:color="2DA2BF" w:themeColor="accent1"/>
      </w:pBdr>
      <w:spacing w:before="300" w:after="0"/>
      <w:outlineLvl w:val="2"/>
    </w:pPr>
    <w:rPr>
      <w:caps/>
      <w:color w:val="16505E" w:themeColor="accent1" w:themeShade="7F"/>
      <w:spacing w:val="15"/>
      <w:sz w:val="22"/>
      <w:szCs w:val="22"/>
    </w:rPr>
  </w:style>
  <w:style w:type="paragraph" w:styleId="Heading4">
    <w:name w:val="heading 4"/>
    <w:basedOn w:val="Normal"/>
    <w:next w:val="Normal"/>
    <w:link w:val="Heading4Char"/>
    <w:uiPriority w:val="9"/>
    <w:unhideWhenUsed/>
    <w:qFormat/>
    <w:rsid w:val="00DF5443"/>
    <w:pPr>
      <w:pBdr>
        <w:top w:val="dotted" w:sz="6" w:space="2" w:color="2DA2BF" w:themeColor="accent1"/>
        <w:left w:val="dotted" w:sz="6" w:space="2" w:color="2DA2BF" w:themeColor="accent1"/>
      </w:pBdr>
      <w:spacing w:before="300" w:after="0"/>
      <w:outlineLvl w:val="3"/>
    </w:pPr>
    <w:rPr>
      <w:caps/>
      <w:color w:val="21798E" w:themeColor="accent1" w:themeShade="BF"/>
      <w:spacing w:val="10"/>
      <w:sz w:val="22"/>
      <w:szCs w:val="22"/>
    </w:rPr>
  </w:style>
  <w:style w:type="paragraph" w:styleId="Heading5">
    <w:name w:val="heading 5"/>
    <w:basedOn w:val="Normal"/>
    <w:next w:val="Normal"/>
    <w:link w:val="Heading5Char"/>
    <w:uiPriority w:val="9"/>
    <w:unhideWhenUsed/>
    <w:qFormat/>
    <w:rsid w:val="00842240"/>
    <w:pPr>
      <w:pBdr>
        <w:bottom w:val="single" w:sz="6" w:space="1" w:color="2DA2BF" w:themeColor="accent1"/>
      </w:pBdr>
      <w:spacing w:before="300" w:after="0"/>
      <w:jc w:val="center"/>
      <w:outlineLvl w:val="4"/>
    </w:pPr>
    <w:rPr>
      <w:b/>
      <w:caps/>
      <w:color w:val="21798E" w:themeColor="accent1" w:themeShade="BF"/>
      <w:spacing w:val="10"/>
      <w:sz w:val="22"/>
      <w:szCs w:val="22"/>
    </w:rPr>
  </w:style>
  <w:style w:type="paragraph" w:styleId="Heading6">
    <w:name w:val="heading 6"/>
    <w:basedOn w:val="Normal"/>
    <w:next w:val="Normal"/>
    <w:link w:val="Heading6Char"/>
    <w:uiPriority w:val="9"/>
    <w:unhideWhenUsed/>
    <w:qFormat/>
    <w:rsid w:val="00DF5443"/>
    <w:pPr>
      <w:pBdr>
        <w:bottom w:val="dotted" w:sz="6" w:space="1" w:color="2DA2BF" w:themeColor="accent1"/>
      </w:pBdr>
      <w:spacing w:before="300" w:after="0"/>
      <w:outlineLvl w:val="5"/>
    </w:pPr>
    <w:rPr>
      <w:caps/>
      <w:color w:val="21798E" w:themeColor="accent1" w:themeShade="BF"/>
      <w:spacing w:val="10"/>
      <w:sz w:val="22"/>
      <w:szCs w:val="22"/>
    </w:rPr>
  </w:style>
  <w:style w:type="paragraph" w:styleId="Heading7">
    <w:name w:val="heading 7"/>
    <w:basedOn w:val="Normal"/>
    <w:next w:val="Normal"/>
    <w:link w:val="Heading7Char"/>
    <w:uiPriority w:val="9"/>
    <w:semiHidden/>
    <w:unhideWhenUsed/>
    <w:qFormat/>
    <w:rsid w:val="00DF5443"/>
    <w:pPr>
      <w:spacing w:before="300" w:after="0"/>
      <w:outlineLvl w:val="6"/>
    </w:pPr>
    <w:rPr>
      <w:caps/>
      <w:color w:val="21798E" w:themeColor="accent1" w:themeShade="BF"/>
      <w:spacing w:val="10"/>
      <w:sz w:val="22"/>
      <w:szCs w:val="22"/>
    </w:rPr>
  </w:style>
  <w:style w:type="paragraph" w:styleId="Heading8">
    <w:name w:val="heading 8"/>
    <w:basedOn w:val="Normal"/>
    <w:next w:val="Normal"/>
    <w:link w:val="Heading8Char"/>
    <w:uiPriority w:val="9"/>
    <w:semiHidden/>
    <w:unhideWhenUsed/>
    <w:qFormat/>
    <w:rsid w:val="00DF544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F5443"/>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443"/>
    <w:rPr>
      <w:b/>
      <w:bCs/>
      <w:caps/>
      <w:color w:val="FFFFFF" w:themeColor="background1"/>
      <w:spacing w:val="15"/>
      <w:shd w:val="clear" w:color="auto" w:fill="2DA2BF" w:themeFill="accent1"/>
    </w:rPr>
  </w:style>
  <w:style w:type="paragraph" w:styleId="TOCHeading">
    <w:name w:val="TOC Heading"/>
    <w:basedOn w:val="Heading1"/>
    <w:next w:val="Normal"/>
    <w:uiPriority w:val="39"/>
    <w:semiHidden/>
    <w:unhideWhenUsed/>
    <w:qFormat/>
    <w:rsid w:val="00DF5443"/>
    <w:pPr>
      <w:outlineLvl w:val="9"/>
    </w:pPr>
  </w:style>
  <w:style w:type="paragraph" w:styleId="BalloonText">
    <w:name w:val="Balloon Text"/>
    <w:basedOn w:val="Normal"/>
    <w:link w:val="BalloonTextChar"/>
    <w:uiPriority w:val="99"/>
    <w:semiHidden/>
    <w:unhideWhenUsed/>
    <w:rsid w:val="00DF54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5443"/>
    <w:rPr>
      <w:rFonts w:ascii="Tahoma" w:hAnsi="Tahoma" w:cs="Tahoma"/>
      <w:sz w:val="16"/>
      <w:szCs w:val="16"/>
    </w:rPr>
  </w:style>
  <w:style w:type="character" w:customStyle="1" w:styleId="Heading2Char">
    <w:name w:val="Heading 2 Char"/>
    <w:basedOn w:val="DefaultParagraphFont"/>
    <w:link w:val="Heading2"/>
    <w:uiPriority w:val="9"/>
    <w:rsid w:val="00DF5443"/>
    <w:rPr>
      <w:caps/>
      <w:spacing w:val="15"/>
      <w:shd w:val="clear" w:color="auto" w:fill="D2EDF4" w:themeFill="accent1" w:themeFillTint="33"/>
    </w:rPr>
  </w:style>
  <w:style w:type="character" w:customStyle="1" w:styleId="Heading3Char">
    <w:name w:val="Heading 3 Char"/>
    <w:basedOn w:val="DefaultParagraphFont"/>
    <w:link w:val="Heading3"/>
    <w:uiPriority w:val="9"/>
    <w:rsid w:val="00DF5443"/>
    <w:rPr>
      <w:caps/>
      <w:color w:val="16505E" w:themeColor="accent1" w:themeShade="7F"/>
      <w:spacing w:val="15"/>
    </w:rPr>
  </w:style>
  <w:style w:type="character" w:customStyle="1" w:styleId="Heading4Char">
    <w:name w:val="Heading 4 Char"/>
    <w:basedOn w:val="DefaultParagraphFont"/>
    <w:link w:val="Heading4"/>
    <w:uiPriority w:val="9"/>
    <w:rsid w:val="00DF5443"/>
    <w:rPr>
      <w:caps/>
      <w:color w:val="21798E" w:themeColor="accent1" w:themeShade="BF"/>
      <w:spacing w:val="10"/>
    </w:rPr>
  </w:style>
  <w:style w:type="character" w:customStyle="1" w:styleId="Heading5Char">
    <w:name w:val="Heading 5 Char"/>
    <w:basedOn w:val="DefaultParagraphFont"/>
    <w:link w:val="Heading5"/>
    <w:uiPriority w:val="9"/>
    <w:rsid w:val="00842240"/>
    <w:rPr>
      <w:b/>
      <w:caps/>
      <w:color w:val="21798E" w:themeColor="accent1" w:themeShade="BF"/>
      <w:spacing w:val="10"/>
    </w:rPr>
  </w:style>
  <w:style w:type="character" w:customStyle="1" w:styleId="Heading6Char">
    <w:name w:val="Heading 6 Char"/>
    <w:basedOn w:val="DefaultParagraphFont"/>
    <w:link w:val="Heading6"/>
    <w:uiPriority w:val="9"/>
    <w:rsid w:val="00DF5443"/>
    <w:rPr>
      <w:caps/>
      <w:color w:val="21798E" w:themeColor="accent1" w:themeShade="BF"/>
      <w:spacing w:val="10"/>
    </w:rPr>
  </w:style>
  <w:style w:type="character" w:customStyle="1" w:styleId="Heading7Char">
    <w:name w:val="Heading 7 Char"/>
    <w:basedOn w:val="DefaultParagraphFont"/>
    <w:link w:val="Heading7"/>
    <w:uiPriority w:val="9"/>
    <w:semiHidden/>
    <w:rsid w:val="00DF5443"/>
    <w:rPr>
      <w:caps/>
      <w:color w:val="21798E" w:themeColor="accent1" w:themeShade="BF"/>
      <w:spacing w:val="10"/>
    </w:rPr>
  </w:style>
  <w:style w:type="character" w:customStyle="1" w:styleId="Heading8Char">
    <w:name w:val="Heading 8 Char"/>
    <w:basedOn w:val="DefaultParagraphFont"/>
    <w:link w:val="Heading8"/>
    <w:uiPriority w:val="9"/>
    <w:semiHidden/>
    <w:rsid w:val="00DF5443"/>
    <w:rPr>
      <w:caps/>
      <w:spacing w:val="10"/>
      <w:sz w:val="18"/>
      <w:szCs w:val="18"/>
    </w:rPr>
  </w:style>
  <w:style w:type="character" w:customStyle="1" w:styleId="Heading9Char">
    <w:name w:val="Heading 9 Char"/>
    <w:basedOn w:val="DefaultParagraphFont"/>
    <w:link w:val="Heading9"/>
    <w:uiPriority w:val="9"/>
    <w:semiHidden/>
    <w:rsid w:val="00DF5443"/>
    <w:rPr>
      <w:i/>
      <w:caps/>
      <w:spacing w:val="10"/>
      <w:sz w:val="18"/>
      <w:szCs w:val="18"/>
    </w:rPr>
  </w:style>
  <w:style w:type="paragraph" w:styleId="Caption">
    <w:name w:val="caption"/>
    <w:basedOn w:val="Normal"/>
    <w:next w:val="Normal"/>
    <w:uiPriority w:val="35"/>
    <w:semiHidden/>
    <w:unhideWhenUsed/>
    <w:qFormat/>
    <w:rsid w:val="00DF5443"/>
    <w:rPr>
      <w:b/>
      <w:bCs/>
      <w:color w:val="21798E" w:themeColor="accent1" w:themeShade="BF"/>
      <w:sz w:val="16"/>
      <w:szCs w:val="16"/>
    </w:rPr>
  </w:style>
  <w:style w:type="paragraph" w:styleId="Title">
    <w:name w:val="Title"/>
    <w:basedOn w:val="Normal"/>
    <w:next w:val="Normal"/>
    <w:link w:val="TitleChar"/>
    <w:uiPriority w:val="10"/>
    <w:qFormat/>
    <w:rsid w:val="00DF5443"/>
    <w:pPr>
      <w:spacing w:before="720"/>
    </w:pPr>
    <w:rPr>
      <w:caps/>
      <w:color w:val="2DA2BF" w:themeColor="accent1"/>
      <w:spacing w:val="10"/>
      <w:kern w:val="28"/>
      <w:sz w:val="52"/>
      <w:szCs w:val="52"/>
    </w:rPr>
  </w:style>
  <w:style w:type="character" w:customStyle="1" w:styleId="TitleChar">
    <w:name w:val="Title Char"/>
    <w:basedOn w:val="DefaultParagraphFont"/>
    <w:link w:val="Title"/>
    <w:uiPriority w:val="10"/>
    <w:rsid w:val="00DF5443"/>
    <w:rPr>
      <w:caps/>
      <w:color w:val="2DA2BF" w:themeColor="accent1"/>
      <w:spacing w:val="10"/>
      <w:kern w:val="28"/>
      <w:sz w:val="52"/>
      <w:szCs w:val="52"/>
    </w:rPr>
  </w:style>
  <w:style w:type="paragraph" w:styleId="Subtitle">
    <w:name w:val="Subtitle"/>
    <w:basedOn w:val="Normal"/>
    <w:next w:val="Normal"/>
    <w:link w:val="SubtitleChar"/>
    <w:uiPriority w:val="11"/>
    <w:qFormat/>
    <w:rsid w:val="00DF544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F5443"/>
    <w:rPr>
      <w:caps/>
      <w:color w:val="595959" w:themeColor="text1" w:themeTint="A6"/>
      <w:spacing w:val="10"/>
      <w:sz w:val="24"/>
      <w:szCs w:val="24"/>
    </w:rPr>
  </w:style>
  <w:style w:type="character" w:styleId="Strong">
    <w:name w:val="Strong"/>
    <w:uiPriority w:val="22"/>
    <w:qFormat/>
    <w:rsid w:val="00DF5443"/>
    <w:rPr>
      <w:b/>
      <w:bCs/>
    </w:rPr>
  </w:style>
  <w:style w:type="character" w:styleId="Emphasis">
    <w:name w:val="Emphasis"/>
    <w:uiPriority w:val="20"/>
    <w:qFormat/>
    <w:rsid w:val="00DF5443"/>
    <w:rPr>
      <w:caps/>
      <w:color w:val="16505E" w:themeColor="accent1" w:themeShade="7F"/>
      <w:spacing w:val="5"/>
    </w:rPr>
  </w:style>
  <w:style w:type="paragraph" w:styleId="NoSpacing">
    <w:name w:val="No Spacing"/>
    <w:basedOn w:val="Normal"/>
    <w:link w:val="NoSpacingChar"/>
    <w:uiPriority w:val="1"/>
    <w:qFormat/>
    <w:rsid w:val="00DF5443"/>
    <w:pPr>
      <w:spacing w:before="0" w:after="0" w:line="240" w:lineRule="auto"/>
    </w:pPr>
  </w:style>
  <w:style w:type="character" w:customStyle="1" w:styleId="NoSpacingChar">
    <w:name w:val="No Spacing Char"/>
    <w:basedOn w:val="DefaultParagraphFont"/>
    <w:link w:val="NoSpacing"/>
    <w:uiPriority w:val="1"/>
    <w:rsid w:val="00DF5443"/>
    <w:rPr>
      <w:sz w:val="20"/>
      <w:szCs w:val="20"/>
    </w:rPr>
  </w:style>
  <w:style w:type="paragraph" w:styleId="ListParagraph">
    <w:name w:val="List Paragraph"/>
    <w:basedOn w:val="Normal"/>
    <w:uiPriority w:val="34"/>
    <w:qFormat/>
    <w:rsid w:val="00DF5443"/>
    <w:pPr>
      <w:ind w:left="720"/>
      <w:contextualSpacing/>
    </w:pPr>
  </w:style>
  <w:style w:type="paragraph" w:styleId="Quote">
    <w:name w:val="Quote"/>
    <w:basedOn w:val="Normal"/>
    <w:next w:val="Normal"/>
    <w:link w:val="QuoteChar"/>
    <w:uiPriority w:val="29"/>
    <w:qFormat/>
    <w:rsid w:val="00DF5443"/>
    <w:rPr>
      <w:i/>
      <w:iCs/>
    </w:rPr>
  </w:style>
  <w:style w:type="character" w:customStyle="1" w:styleId="QuoteChar">
    <w:name w:val="Quote Char"/>
    <w:basedOn w:val="DefaultParagraphFont"/>
    <w:link w:val="Quote"/>
    <w:uiPriority w:val="29"/>
    <w:rsid w:val="00DF5443"/>
    <w:rPr>
      <w:i/>
      <w:iCs/>
      <w:sz w:val="20"/>
      <w:szCs w:val="20"/>
    </w:rPr>
  </w:style>
  <w:style w:type="paragraph" w:styleId="IntenseQuote">
    <w:name w:val="Intense Quote"/>
    <w:basedOn w:val="Normal"/>
    <w:next w:val="Normal"/>
    <w:link w:val="IntenseQuoteChar"/>
    <w:uiPriority w:val="30"/>
    <w:qFormat/>
    <w:rsid w:val="00DF5443"/>
    <w:pPr>
      <w:pBdr>
        <w:top w:val="single" w:sz="4" w:space="10" w:color="2DA2BF" w:themeColor="accent1"/>
        <w:left w:val="single" w:sz="4" w:space="10" w:color="2DA2BF" w:themeColor="accent1"/>
      </w:pBdr>
      <w:spacing w:after="0"/>
      <w:ind w:left="1296" w:right="1152"/>
      <w:jc w:val="both"/>
    </w:pPr>
    <w:rPr>
      <w:i/>
      <w:iCs/>
      <w:color w:val="2DA2BF" w:themeColor="accent1"/>
    </w:rPr>
  </w:style>
  <w:style w:type="character" w:customStyle="1" w:styleId="IntenseQuoteChar">
    <w:name w:val="Intense Quote Char"/>
    <w:basedOn w:val="DefaultParagraphFont"/>
    <w:link w:val="IntenseQuote"/>
    <w:uiPriority w:val="30"/>
    <w:rsid w:val="00DF5443"/>
    <w:rPr>
      <w:i/>
      <w:iCs/>
      <w:color w:val="2DA2BF" w:themeColor="accent1"/>
      <w:sz w:val="20"/>
      <w:szCs w:val="20"/>
    </w:rPr>
  </w:style>
  <w:style w:type="character" w:styleId="SubtleEmphasis">
    <w:name w:val="Subtle Emphasis"/>
    <w:uiPriority w:val="19"/>
    <w:qFormat/>
    <w:rsid w:val="00DF5443"/>
    <w:rPr>
      <w:i/>
      <w:iCs/>
      <w:color w:val="16505E" w:themeColor="accent1" w:themeShade="7F"/>
    </w:rPr>
  </w:style>
  <w:style w:type="character" w:styleId="IntenseEmphasis">
    <w:name w:val="Intense Emphasis"/>
    <w:uiPriority w:val="21"/>
    <w:qFormat/>
    <w:rsid w:val="00DF5443"/>
    <w:rPr>
      <w:b/>
      <w:bCs/>
      <w:caps/>
      <w:color w:val="16505E" w:themeColor="accent1" w:themeShade="7F"/>
      <w:spacing w:val="10"/>
    </w:rPr>
  </w:style>
  <w:style w:type="character" w:styleId="SubtleReference">
    <w:name w:val="Subtle Reference"/>
    <w:uiPriority w:val="31"/>
    <w:qFormat/>
    <w:rsid w:val="00DF5443"/>
    <w:rPr>
      <w:b/>
      <w:bCs/>
      <w:color w:val="2DA2BF" w:themeColor="accent1"/>
    </w:rPr>
  </w:style>
  <w:style w:type="character" w:styleId="IntenseReference">
    <w:name w:val="Intense Reference"/>
    <w:uiPriority w:val="32"/>
    <w:qFormat/>
    <w:rsid w:val="00DF5443"/>
    <w:rPr>
      <w:b/>
      <w:bCs/>
      <w:i/>
      <w:iCs/>
      <w:caps/>
      <w:color w:val="2DA2BF" w:themeColor="accent1"/>
    </w:rPr>
  </w:style>
  <w:style w:type="character" w:styleId="BookTitle">
    <w:name w:val="Book Title"/>
    <w:uiPriority w:val="33"/>
    <w:qFormat/>
    <w:rsid w:val="00DF5443"/>
    <w:rPr>
      <w:b/>
      <w:bCs/>
      <w:i/>
      <w:iCs/>
      <w:spacing w:val="9"/>
    </w:rPr>
  </w:style>
  <w:style w:type="paragraph" w:styleId="TOC2">
    <w:name w:val="toc 2"/>
    <w:basedOn w:val="Normal"/>
    <w:next w:val="Normal"/>
    <w:autoRedefine/>
    <w:uiPriority w:val="39"/>
    <w:unhideWhenUsed/>
    <w:qFormat/>
    <w:rsid w:val="00DF5443"/>
    <w:pPr>
      <w:spacing w:after="100"/>
      <w:ind w:left="200"/>
    </w:pPr>
  </w:style>
  <w:style w:type="character" w:styleId="Hyperlink">
    <w:name w:val="Hyperlink"/>
    <w:basedOn w:val="DefaultParagraphFont"/>
    <w:uiPriority w:val="99"/>
    <w:unhideWhenUsed/>
    <w:rsid w:val="00DF5443"/>
    <w:rPr>
      <w:color w:val="FF8119" w:themeColor="hyperlink"/>
      <w:u w:val="single"/>
    </w:rPr>
  </w:style>
  <w:style w:type="paragraph" w:styleId="TOC3">
    <w:name w:val="toc 3"/>
    <w:basedOn w:val="Normal"/>
    <w:next w:val="Normal"/>
    <w:autoRedefine/>
    <w:uiPriority w:val="39"/>
    <w:unhideWhenUsed/>
    <w:qFormat/>
    <w:rsid w:val="002B0DC3"/>
    <w:pPr>
      <w:spacing w:after="100"/>
      <w:ind w:left="400"/>
    </w:pPr>
  </w:style>
  <w:style w:type="character" w:customStyle="1" w:styleId="schoolmangtaa1">
    <w:name w:val="schoolmangtaa1"/>
    <w:basedOn w:val="DefaultParagraphFont"/>
    <w:rsid w:val="00DE68FF"/>
    <w:rPr>
      <w:b/>
      <w:bCs/>
      <w:color w:val="1B60A2"/>
    </w:rPr>
  </w:style>
  <w:style w:type="table" w:styleId="TableGrid">
    <w:name w:val="Table Grid"/>
    <w:basedOn w:val="TableNormal"/>
    <w:uiPriority w:val="59"/>
    <w:rsid w:val="00E146D0"/>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BE7CA8"/>
    <w:pPr>
      <w:spacing w:before="0" w:after="100"/>
    </w:pPr>
    <w:rPr>
      <w:sz w:val="22"/>
      <w:szCs w:val="22"/>
      <w:lang w:bidi="ar-SA"/>
    </w:rPr>
  </w:style>
  <w:style w:type="paragraph" w:styleId="Header">
    <w:name w:val="header"/>
    <w:basedOn w:val="Normal"/>
    <w:link w:val="HeaderChar"/>
    <w:uiPriority w:val="99"/>
    <w:semiHidden/>
    <w:unhideWhenUsed/>
    <w:rsid w:val="003E74D4"/>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3E74D4"/>
    <w:rPr>
      <w:sz w:val="20"/>
      <w:szCs w:val="20"/>
    </w:rPr>
  </w:style>
  <w:style w:type="paragraph" w:styleId="Footer">
    <w:name w:val="footer"/>
    <w:basedOn w:val="Normal"/>
    <w:link w:val="FooterChar"/>
    <w:uiPriority w:val="99"/>
    <w:semiHidden/>
    <w:unhideWhenUsed/>
    <w:rsid w:val="003E74D4"/>
    <w:pPr>
      <w:tabs>
        <w:tab w:val="center" w:pos="4680"/>
        <w:tab w:val="right" w:pos="9360"/>
      </w:tabs>
      <w:spacing w:before="0" w:after="0" w:line="240" w:lineRule="auto"/>
    </w:pPr>
  </w:style>
  <w:style w:type="character" w:customStyle="1" w:styleId="FooterChar">
    <w:name w:val="Footer Char"/>
    <w:basedOn w:val="DefaultParagraphFont"/>
    <w:link w:val="Footer"/>
    <w:uiPriority w:val="99"/>
    <w:semiHidden/>
    <w:rsid w:val="003E74D4"/>
    <w:rPr>
      <w:sz w:val="20"/>
      <w:szCs w:val="20"/>
    </w:rPr>
  </w:style>
  <w:style w:type="paragraph" w:customStyle="1" w:styleId="DecimalAligned">
    <w:name w:val="Decimal Aligned"/>
    <w:basedOn w:val="Normal"/>
    <w:uiPriority w:val="40"/>
    <w:qFormat/>
    <w:rsid w:val="00E9181C"/>
    <w:pPr>
      <w:tabs>
        <w:tab w:val="decimal" w:pos="360"/>
      </w:tabs>
      <w:spacing w:before="0"/>
    </w:pPr>
    <w:rPr>
      <w:sz w:val="22"/>
      <w:szCs w:val="22"/>
      <w:lang w:bidi="ar-SA"/>
    </w:rPr>
  </w:style>
  <w:style w:type="paragraph" w:styleId="FootnoteText">
    <w:name w:val="footnote text"/>
    <w:basedOn w:val="Normal"/>
    <w:link w:val="FootnoteTextChar"/>
    <w:uiPriority w:val="99"/>
    <w:unhideWhenUsed/>
    <w:rsid w:val="00E9181C"/>
    <w:pPr>
      <w:spacing w:before="0" w:after="0" w:line="240" w:lineRule="auto"/>
    </w:pPr>
    <w:rPr>
      <w:lang w:bidi="ar-SA"/>
    </w:rPr>
  </w:style>
  <w:style w:type="character" w:customStyle="1" w:styleId="FootnoteTextChar">
    <w:name w:val="Footnote Text Char"/>
    <w:basedOn w:val="DefaultParagraphFont"/>
    <w:link w:val="FootnoteText"/>
    <w:uiPriority w:val="99"/>
    <w:rsid w:val="00E9181C"/>
    <w:rPr>
      <w:sz w:val="20"/>
      <w:szCs w:val="20"/>
      <w:lang w:bidi="ar-SA"/>
    </w:rPr>
  </w:style>
  <w:style w:type="table" w:styleId="MediumShading2-Accent5">
    <w:name w:val="Medium Shading 2 Accent 5"/>
    <w:basedOn w:val="TableNormal"/>
    <w:uiPriority w:val="64"/>
    <w:rsid w:val="00E9181C"/>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74B78"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74B78" w:themeFill="accent5"/>
      </w:tcPr>
    </w:tblStylePr>
    <w:tblStylePr w:type="lastCol">
      <w:rPr>
        <w:b/>
        <w:bCs/>
        <w:color w:val="FFFFFF" w:themeColor="background1"/>
      </w:rPr>
      <w:tblPr/>
      <w:tcPr>
        <w:tcBorders>
          <w:left w:val="nil"/>
          <w:right w:val="nil"/>
          <w:insideH w:val="nil"/>
          <w:insideV w:val="nil"/>
        </w:tcBorders>
        <w:shd w:val="clear" w:color="auto" w:fill="474B78"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E9181C"/>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9639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9639D" w:themeFill="accent4"/>
      </w:tcPr>
    </w:tblStylePr>
    <w:tblStylePr w:type="lastCol">
      <w:rPr>
        <w:b/>
        <w:bCs/>
        <w:color w:val="FFFFFF" w:themeColor="background1"/>
      </w:rPr>
      <w:tblPr/>
      <w:tcPr>
        <w:tcBorders>
          <w:left w:val="nil"/>
          <w:right w:val="nil"/>
          <w:insideH w:val="nil"/>
          <w:insideV w:val="nil"/>
        </w:tcBorders>
        <w:shd w:val="clear" w:color="auto" w:fill="39639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DocumentMap">
    <w:name w:val="Document Map"/>
    <w:basedOn w:val="Normal"/>
    <w:link w:val="DocumentMapChar"/>
    <w:uiPriority w:val="99"/>
    <w:semiHidden/>
    <w:unhideWhenUsed/>
    <w:rsid w:val="00CA25FC"/>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A25FC"/>
    <w:rPr>
      <w:rFonts w:ascii="Tahoma" w:hAnsi="Tahoma" w:cs="Tahoma"/>
      <w:sz w:val="16"/>
      <w:szCs w:val="16"/>
    </w:rPr>
  </w:style>
  <w:style w:type="paragraph" w:styleId="NormalWeb">
    <w:name w:val="Normal (Web)"/>
    <w:basedOn w:val="Normal"/>
    <w:uiPriority w:val="99"/>
    <w:unhideWhenUsed/>
    <w:rsid w:val="002D69DA"/>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customStyle="1" w:styleId="apple-converted-space">
    <w:name w:val="apple-converted-space"/>
    <w:basedOn w:val="DefaultParagraphFont"/>
    <w:rsid w:val="00801821"/>
  </w:style>
  <w:style w:type="paragraph" w:styleId="BodyText">
    <w:name w:val="Body Text"/>
    <w:basedOn w:val="Normal"/>
    <w:link w:val="BodyTextChar"/>
    <w:rsid w:val="009E7950"/>
    <w:pPr>
      <w:spacing w:before="0" w:after="0" w:line="240" w:lineRule="auto"/>
    </w:pPr>
    <w:rPr>
      <w:rFonts w:ascii="Times New Roman" w:eastAsia="Times New Roman" w:hAnsi="Times New Roman" w:cs="Times New Roman"/>
      <w:sz w:val="24"/>
      <w:lang w:val="en-GB" w:bidi="ar-SA"/>
    </w:rPr>
  </w:style>
  <w:style w:type="character" w:customStyle="1" w:styleId="BodyTextChar">
    <w:name w:val="Body Text Char"/>
    <w:basedOn w:val="DefaultParagraphFont"/>
    <w:link w:val="BodyText"/>
    <w:rsid w:val="009E7950"/>
    <w:rPr>
      <w:rFonts w:ascii="Times New Roman" w:eastAsia="Times New Roman" w:hAnsi="Times New Roman" w:cs="Times New Roman"/>
      <w:sz w:val="24"/>
      <w:szCs w:val="20"/>
      <w:lang w:val="en-GB" w:bidi="ar-SA"/>
    </w:rPr>
  </w:style>
  <w:style w:type="character" w:customStyle="1" w:styleId="parameter">
    <w:name w:val="parameter"/>
    <w:basedOn w:val="DefaultParagraphFont"/>
    <w:rsid w:val="00BF0936"/>
  </w:style>
  <w:style w:type="character" w:customStyle="1" w:styleId="label">
    <w:name w:val="label"/>
    <w:basedOn w:val="DefaultParagraphFont"/>
    <w:rsid w:val="006D3AE6"/>
  </w:style>
  <w:style w:type="character" w:customStyle="1" w:styleId="mw-headline">
    <w:name w:val="mw-headline"/>
    <w:basedOn w:val="DefaultParagraphFont"/>
    <w:rsid w:val="00CA6E55"/>
  </w:style>
  <w:style w:type="paragraph" w:customStyle="1" w:styleId="BodyText1">
    <w:name w:val="Body Text1"/>
    <w:link w:val="bodytextChar0"/>
    <w:rsid w:val="000C3860"/>
    <w:pPr>
      <w:keepLines/>
      <w:spacing w:before="0" w:after="120" w:line="220" w:lineRule="atLeast"/>
    </w:pPr>
    <w:rPr>
      <w:rFonts w:ascii="Times New Roman" w:eastAsia="Times New Roman" w:hAnsi="Times New Roman" w:cs="Times New Roman"/>
      <w:sz w:val="20"/>
      <w:szCs w:val="20"/>
      <w:lang w:val="en-GB" w:bidi="ar-SA"/>
    </w:rPr>
  </w:style>
  <w:style w:type="character" w:customStyle="1" w:styleId="bodytextChar0">
    <w:name w:val="body text Char"/>
    <w:basedOn w:val="DefaultParagraphFont"/>
    <w:link w:val="BodyText1"/>
    <w:rsid w:val="000C3860"/>
    <w:rPr>
      <w:rFonts w:ascii="Times New Roman" w:eastAsia="Times New Roman" w:hAnsi="Times New Roman" w:cs="Times New Roman"/>
      <w:sz w:val="20"/>
      <w:szCs w:val="20"/>
      <w:lang w:val="en-GB" w:bidi="ar-SA"/>
    </w:rPr>
  </w:style>
  <w:style w:type="table" w:customStyle="1" w:styleId="Calendar1">
    <w:name w:val="Calendar 1"/>
    <w:basedOn w:val="TableNormal"/>
    <w:uiPriority w:val="99"/>
    <w:qFormat/>
    <w:rsid w:val="0015575B"/>
    <w:pPr>
      <w:spacing w:before="0"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MediumGrid3-Accent1">
    <w:name w:val="Medium Grid 3 Accent 1"/>
    <w:basedOn w:val="TableNormal"/>
    <w:uiPriority w:val="69"/>
    <w:rsid w:val="00FE5BD0"/>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7E9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DA2B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DA2B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DA2B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DA2B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0D4E5"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0D4E5" w:themeFill="accent1" w:themeFillTint="7F"/>
      </w:tcPr>
    </w:tblStylePr>
  </w:style>
  <w:style w:type="character" w:customStyle="1" w:styleId="input">
    <w:name w:val="input"/>
    <w:basedOn w:val="DefaultParagraphFont"/>
    <w:rsid w:val="008923F9"/>
  </w:style>
  <w:style w:type="character" w:customStyle="1" w:styleId="lwcollapsibleareatitle">
    <w:name w:val="lw_collapsiblearea_title"/>
    <w:basedOn w:val="DefaultParagraphFont"/>
    <w:rsid w:val="008923F9"/>
  </w:style>
  <w:style w:type="paragraph" w:styleId="HTMLPreformatted">
    <w:name w:val="HTML Preformatted"/>
    <w:basedOn w:val="Normal"/>
    <w:link w:val="HTMLPreformattedChar"/>
    <w:uiPriority w:val="99"/>
    <w:semiHidden/>
    <w:unhideWhenUsed/>
    <w:rsid w:val="002D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2D42EE"/>
    <w:rPr>
      <w:rFonts w:ascii="Courier New" w:eastAsia="Times New Roman" w:hAnsi="Courier New" w:cs="Courier New"/>
      <w:sz w:val="20"/>
      <w:szCs w:val="20"/>
      <w:lang w:bidi="ar-SA"/>
    </w:rPr>
  </w:style>
  <w:style w:type="character" w:customStyle="1" w:styleId="userinput">
    <w:name w:val="userinput"/>
    <w:basedOn w:val="DefaultParagraphFont"/>
    <w:rsid w:val="002D42EE"/>
  </w:style>
  <w:style w:type="character" w:styleId="HTMLVariable">
    <w:name w:val="HTML Variable"/>
    <w:basedOn w:val="DefaultParagraphFont"/>
    <w:uiPriority w:val="99"/>
    <w:semiHidden/>
    <w:unhideWhenUsed/>
    <w:rsid w:val="002D42E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73905">
      <w:bodyDiv w:val="1"/>
      <w:marLeft w:val="0"/>
      <w:marRight w:val="0"/>
      <w:marTop w:val="0"/>
      <w:marBottom w:val="0"/>
      <w:divBdr>
        <w:top w:val="none" w:sz="0" w:space="0" w:color="auto"/>
        <w:left w:val="none" w:sz="0" w:space="0" w:color="auto"/>
        <w:bottom w:val="none" w:sz="0" w:space="0" w:color="auto"/>
        <w:right w:val="none" w:sz="0" w:space="0" w:color="auto"/>
      </w:divBdr>
    </w:div>
    <w:div w:id="38476358">
      <w:bodyDiv w:val="1"/>
      <w:marLeft w:val="0"/>
      <w:marRight w:val="0"/>
      <w:marTop w:val="0"/>
      <w:marBottom w:val="0"/>
      <w:divBdr>
        <w:top w:val="none" w:sz="0" w:space="0" w:color="auto"/>
        <w:left w:val="none" w:sz="0" w:space="0" w:color="auto"/>
        <w:bottom w:val="none" w:sz="0" w:space="0" w:color="auto"/>
        <w:right w:val="none" w:sz="0" w:space="0" w:color="auto"/>
      </w:divBdr>
    </w:div>
    <w:div w:id="186259063">
      <w:bodyDiv w:val="1"/>
      <w:marLeft w:val="0"/>
      <w:marRight w:val="0"/>
      <w:marTop w:val="0"/>
      <w:marBottom w:val="0"/>
      <w:divBdr>
        <w:top w:val="none" w:sz="0" w:space="0" w:color="auto"/>
        <w:left w:val="none" w:sz="0" w:space="0" w:color="auto"/>
        <w:bottom w:val="none" w:sz="0" w:space="0" w:color="auto"/>
        <w:right w:val="none" w:sz="0" w:space="0" w:color="auto"/>
      </w:divBdr>
    </w:div>
    <w:div w:id="438376892">
      <w:bodyDiv w:val="1"/>
      <w:marLeft w:val="0"/>
      <w:marRight w:val="0"/>
      <w:marTop w:val="0"/>
      <w:marBottom w:val="0"/>
      <w:divBdr>
        <w:top w:val="none" w:sz="0" w:space="0" w:color="auto"/>
        <w:left w:val="none" w:sz="0" w:space="0" w:color="auto"/>
        <w:bottom w:val="none" w:sz="0" w:space="0" w:color="auto"/>
        <w:right w:val="none" w:sz="0" w:space="0" w:color="auto"/>
      </w:divBdr>
    </w:div>
    <w:div w:id="523325189">
      <w:bodyDiv w:val="1"/>
      <w:marLeft w:val="0"/>
      <w:marRight w:val="0"/>
      <w:marTop w:val="0"/>
      <w:marBottom w:val="0"/>
      <w:divBdr>
        <w:top w:val="none" w:sz="0" w:space="0" w:color="auto"/>
        <w:left w:val="none" w:sz="0" w:space="0" w:color="auto"/>
        <w:bottom w:val="none" w:sz="0" w:space="0" w:color="auto"/>
        <w:right w:val="none" w:sz="0" w:space="0" w:color="auto"/>
      </w:divBdr>
    </w:div>
    <w:div w:id="564806115">
      <w:bodyDiv w:val="1"/>
      <w:marLeft w:val="0"/>
      <w:marRight w:val="0"/>
      <w:marTop w:val="0"/>
      <w:marBottom w:val="0"/>
      <w:divBdr>
        <w:top w:val="none" w:sz="0" w:space="0" w:color="auto"/>
        <w:left w:val="none" w:sz="0" w:space="0" w:color="auto"/>
        <w:bottom w:val="none" w:sz="0" w:space="0" w:color="auto"/>
        <w:right w:val="none" w:sz="0" w:space="0" w:color="auto"/>
      </w:divBdr>
    </w:div>
    <w:div w:id="973028336">
      <w:bodyDiv w:val="1"/>
      <w:marLeft w:val="0"/>
      <w:marRight w:val="0"/>
      <w:marTop w:val="0"/>
      <w:marBottom w:val="0"/>
      <w:divBdr>
        <w:top w:val="none" w:sz="0" w:space="0" w:color="auto"/>
        <w:left w:val="none" w:sz="0" w:space="0" w:color="auto"/>
        <w:bottom w:val="none" w:sz="0" w:space="0" w:color="auto"/>
        <w:right w:val="none" w:sz="0" w:space="0" w:color="auto"/>
      </w:divBdr>
    </w:div>
    <w:div w:id="1104615333">
      <w:bodyDiv w:val="1"/>
      <w:marLeft w:val="0"/>
      <w:marRight w:val="0"/>
      <w:marTop w:val="0"/>
      <w:marBottom w:val="0"/>
      <w:divBdr>
        <w:top w:val="none" w:sz="0" w:space="0" w:color="auto"/>
        <w:left w:val="none" w:sz="0" w:space="0" w:color="auto"/>
        <w:bottom w:val="none" w:sz="0" w:space="0" w:color="auto"/>
        <w:right w:val="none" w:sz="0" w:space="0" w:color="auto"/>
      </w:divBdr>
    </w:div>
    <w:div w:id="1280259908">
      <w:bodyDiv w:val="1"/>
      <w:marLeft w:val="0"/>
      <w:marRight w:val="0"/>
      <w:marTop w:val="0"/>
      <w:marBottom w:val="0"/>
      <w:divBdr>
        <w:top w:val="none" w:sz="0" w:space="0" w:color="auto"/>
        <w:left w:val="none" w:sz="0" w:space="0" w:color="auto"/>
        <w:bottom w:val="none" w:sz="0" w:space="0" w:color="auto"/>
        <w:right w:val="none" w:sz="0" w:space="0" w:color="auto"/>
      </w:divBdr>
    </w:div>
    <w:div w:id="1434976999">
      <w:bodyDiv w:val="1"/>
      <w:marLeft w:val="0"/>
      <w:marRight w:val="0"/>
      <w:marTop w:val="0"/>
      <w:marBottom w:val="0"/>
      <w:divBdr>
        <w:top w:val="none" w:sz="0" w:space="0" w:color="auto"/>
        <w:left w:val="none" w:sz="0" w:space="0" w:color="auto"/>
        <w:bottom w:val="none" w:sz="0" w:space="0" w:color="auto"/>
        <w:right w:val="none" w:sz="0" w:space="0" w:color="auto"/>
      </w:divBdr>
    </w:div>
    <w:div w:id="1508444636">
      <w:bodyDiv w:val="1"/>
      <w:marLeft w:val="0"/>
      <w:marRight w:val="0"/>
      <w:marTop w:val="0"/>
      <w:marBottom w:val="0"/>
      <w:divBdr>
        <w:top w:val="none" w:sz="0" w:space="0" w:color="auto"/>
        <w:left w:val="none" w:sz="0" w:space="0" w:color="auto"/>
        <w:bottom w:val="none" w:sz="0" w:space="0" w:color="auto"/>
        <w:right w:val="none" w:sz="0" w:space="0" w:color="auto"/>
      </w:divBdr>
    </w:div>
    <w:div w:id="1529754618">
      <w:bodyDiv w:val="1"/>
      <w:marLeft w:val="0"/>
      <w:marRight w:val="0"/>
      <w:marTop w:val="0"/>
      <w:marBottom w:val="0"/>
      <w:divBdr>
        <w:top w:val="none" w:sz="0" w:space="0" w:color="auto"/>
        <w:left w:val="none" w:sz="0" w:space="0" w:color="auto"/>
        <w:bottom w:val="none" w:sz="0" w:space="0" w:color="auto"/>
        <w:right w:val="none" w:sz="0" w:space="0" w:color="auto"/>
      </w:divBdr>
    </w:div>
    <w:div w:id="1812358673">
      <w:bodyDiv w:val="1"/>
      <w:marLeft w:val="0"/>
      <w:marRight w:val="0"/>
      <w:marTop w:val="0"/>
      <w:marBottom w:val="0"/>
      <w:divBdr>
        <w:top w:val="none" w:sz="0" w:space="0" w:color="auto"/>
        <w:left w:val="none" w:sz="0" w:space="0" w:color="auto"/>
        <w:bottom w:val="none" w:sz="0" w:space="0" w:color="auto"/>
        <w:right w:val="none" w:sz="0" w:space="0" w:color="auto"/>
      </w:divBdr>
    </w:div>
    <w:div w:id="1823934350">
      <w:bodyDiv w:val="1"/>
      <w:marLeft w:val="0"/>
      <w:marRight w:val="0"/>
      <w:marTop w:val="0"/>
      <w:marBottom w:val="0"/>
      <w:divBdr>
        <w:top w:val="none" w:sz="0" w:space="0" w:color="auto"/>
        <w:left w:val="none" w:sz="0" w:space="0" w:color="auto"/>
        <w:bottom w:val="none" w:sz="0" w:space="0" w:color="auto"/>
        <w:right w:val="none" w:sz="0" w:space="0" w:color="auto"/>
      </w:divBdr>
    </w:div>
    <w:div w:id="1839613301">
      <w:bodyDiv w:val="1"/>
      <w:marLeft w:val="0"/>
      <w:marRight w:val="0"/>
      <w:marTop w:val="0"/>
      <w:marBottom w:val="0"/>
      <w:divBdr>
        <w:top w:val="none" w:sz="0" w:space="0" w:color="auto"/>
        <w:left w:val="none" w:sz="0" w:space="0" w:color="auto"/>
        <w:bottom w:val="none" w:sz="0" w:space="0" w:color="auto"/>
        <w:right w:val="none" w:sz="0" w:space="0" w:color="auto"/>
      </w:divBdr>
    </w:div>
    <w:div w:id="1854106598">
      <w:bodyDiv w:val="1"/>
      <w:marLeft w:val="0"/>
      <w:marRight w:val="0"/>
      <w:marTop w:val="0"/>
      <w:marBottom w:val="0"/>
      <w:divBdr>
        <w:top w:val="none" w:sz="0" w:space="0" w:color="auto"/>
        <w:left w:val="none" w:sz="0" w:space="0" w:color="auto"/>
        <w:bottom w:val="none" w:sz="0" w:space="0" w:color="auto"/>
        <w:right w:val="none" w:sz="0" w:space="0" w:color="auto"/>
      </w:divBdr>
    </w:div>
    <w:div w:id="1966345118">
      <w:bodyDiv w:val="1"/>
      <w:marLeft w:val="0"/>
      <w:marRight w:val="0"/>
      <w:marTop w:val="0"/>
      <w:marBottom w:val="0"/>
      <w:divBdr>
        <w:top w:val="none" w:sz="0" w:space="0" w:color="auto"/>
        <w:left w:val="none" w:sz="0" w:space="0" w:color="auto"/>
        <w:bottom w:val="none" w:sz="0" w:space="0" w:color="auto"/>
        <w:right w:val="none" w:sz="0" w:space="0" w:color="auto"/>
      </w:divBdr>
    </w:div>
    <w:div w:id="2094006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msdn.microsoft.com/en-IN/library/system.windows.controls.flowdocumentreader.aspx" TargetMode="External"/><Relationship Id="rId299" Type="http://schemas.openxmlformats.org/officeDocument/2006/relationships/image" Target="media/image61.png"/><Relationship Id="rId21" Type="http://schemas.openxmlformats.org/officeDocument/2006/relationships/image" Target="media/image12.png"/><Relationship Id="rId63" Type="http://schemas.openxmlformats.org/officeDocument/2006/relationships/hyperlink" Target="http://www.codeguru.com/" TargetMode="External"/><Relationship Id="rId159" Type="http://schemas.openxmlformats.org/officeDocument/2006/relationships/hyperlink" Target="http://msdn.microsoft.com/en-IN/library/system.windows.controls.accesstext.aspx" TargetMode="External"/><Relationship Id="rId170" Type="http://schemas.openxmlformats.org/officeDocument/2006/relationships/hyperlink" Target="http://msdn.microsoft.com/en-IN/library/system.windows.controls.virtualizingstackpanel.aspx" TargetMode="External"/><Relationship Id="rId226" Type="http://schemas.openxmlformats.org/officeDocument/2006/relationships/hyperlink" Target="http://msdn.microsoft.com/en-us/library/gg145018.aspx" TargetMode="External"/><Relationship Id="rId268" Type="http://schemas.openxmlformats.org/officeDocument/2006/relationships/image" Target="media/image57.png"/><Relationship Id="rId32" Type="http://schemas.openxmlformats.org/officeDocument/2006/relationships/image" Target="media/image23.png"/><Relationship Id="rId74" Type="http://schemas.openxmlformats.org/officeDocument/2006/relationships/hyperlink" Target="https://dev.twitter.com/discussions/3477" TargetMode="External"/><Relationship Id="rId128" Type="http://schemas.openxmlformats.org/officeDocument/2006/relationships/hyperlink" Target="http://msdn.microsoft.com/en-IN/library/system.windows.controls.grid.aspx" TargetMode="External"/><Relationship Id="rId5" Type="http://schemas.microsoft.com/office/2007/relationships/stylesWithEffects" Target="stylesWithEffects.xml"/><Relationship Id="rId181" Type="http://schemas.openxmlformats.org/officeDocument/2006/relationships/hyperlink" Target="http://msdn.microsoft.com/en-us/library/gg145035.aspx" TargetMode="External"/><Relationship Id="rId237" Type="http://schemas.openxmlformats.org/officeDocument/2006/relationships/hyperlink" Target="http://msdn.microsoft.com/en-us/library/gg145008.aspx" TargetMode="External"/><Relationship Id="rId279" Type="http://schemas.openxmlformats.org/officeDocument/2006/relationships/hyperlink" Target="http://en.wikipedia.org/wiki/Java_(programming_language)" TargetMode="External"/><Relationship Id="rId43" Type="http://schemas.openxmlformats.org/officeDocument/2006/relationships/image" Target="media/image34.png"/><Relationship Id="rId139" Type="http://schemas.openxmlformats.org/officeDocument/2006/relationships/hyperlink" Target="http://msdn.microsoft.com/en-IN/library/system.windows.controls.viewbox.aspx" TargetMode="External"/><Relationship Id="rId290" Type="http://schemas.openxmlformats.org/officeDocument/2006/relationships/hyperlink" Target="http://en.wikipedia.org/wiki/Compiler" TargetMode="External"/><Relationship Id="rId304" Type="http://schemas.openxmlformats.org/officeDocument/2006/relationships/hyperlink" Target="http://www.nokia.com/global/support/nokia-pc-suite/" TargetMode="External"/><Relationship Id="rId85" Type="http://schemas.openxmlformats.org/officeDocument/2006/relationships/hyperlink" Target="https://support.enterprise.github.com/home" TargetMode="External"/><Relationship Id="rId150" Type="http://schemas.openxmlformats.org/officeDocument/2006/relationships/hyperlink" Target="http://msdn.microsoft.com/en-IN/library/system.windows.documents.hyperlink.aspx" TargetMode="External"/><Relationship Id="rId192" Type="http://schemas.openxmlformats.org/officeDocument/2006/relationships/hyperlink" Target="http://msdn.microsoft.com/en-us/library/system.dynamic.aspx" TargetMode="External"/><Relationship Id="rId206" Type="http://schemas.openxmlformats.org/officeDocument/2006/relationships/hyperlink" Target="http://msdn.microsoft.com/en-us/library/gg145039.aspx" TargetMode="External"/><Relationship Id="rId248" Type="http://schemas.openxmlformats.org/officeDocument/2006/relationships/hyperlink" Target="http://msdn.microsoft.com/en-us/library/uiautomationclientsideproviders.aspx" TargetMode="External"/><Relationship Id="rId12" Type="http://schemas.openxmlformats.org/officeDocument/2006/relationships/image" Target="media/image3.jpeg"/><Relationship Id="rId108" Type="http://schemas.openxmlformats.org/officeDocument/2006/relationships/hyperlink" Target="http://msdn.microsoft.com/en-IN/library/system.windows.controls.calendar.aspx" TargetMode="External"/><Relationship Id="rId54" Type="http://schemas.openxmlformats.org/officeDocument/2006/relationships/image" Target="media/image45.JPG"/><Relationship Id="rId96" Type="http://schemas.openxmlformats.org/officeDocument/2006/relationships/hyperlink" Target="http://en.wikipedia.org/wiki/Visual_SourceSafe" TargetMode="External"/><Relationship Id="rId161" Type="http://schemas.openxmlformats.org/officeDocument/2006/relationships/hyperlink" Target="http://msdn.microsoft.com/en-IN/library/system.windows.controls.primitives.popup.aspx" TargetMode="External"/><Relationship Id="rId217" Type="http://schemas.openxmlformats.org/officeDocument/2006/relationships/hyperlink" Target="http://msdn.microsoft.com/en-us/library/gg145010.aspx" TargetMode="External"/><Relationship Id="rId259" Type="http://schemas.openxmlformats.org/officeDocument/2006/relationships/hyperlink" Target="http://en.wikipedia.org/wiki/Generic_programming" TargetMode="External"/><Relationship Id="rId23" Type="http://schemas.openxmlformats.org/officeDocument/2006/relationships/image" Target="media/image14.png"/><Relationship Id="rId119" Type="http://schemas.openxmlformats.org/officeDocument/2006/relationships/hyperlink" Target="http://msdn.microsoft.com/en-IN/library/system.windows.controls.stickynotecontrol.aspx" TargetMode="External"/><Relationship Id="rId270" Type="http://schemas.openxmlformats.org/officeDocument/2006/relationships/hyperlink" Target="http://en.wikipedia.org/wiki/Concurrent_computing" TargetMode="External"/><Relationship Id="rId44" Type="http://schemas.openxmlformats.org/officeDocument/2006/relationships/image" Target="media/image35.png"/><Relationship Id="rId65" Type="http://schemas.openxmlformats.org/officeDocument/2006/relationships/hyperlink" Target="http://blogs.technicise.com/" TargetMode="External"/><Relationship Id="rId86" Type="http://schemas.openxmlformats.org/officeDocument/2006/relationships/image" Target="media/image48.png"/><Relationship Id="rId130" Type="http://schemas.openxmlformats.org/officeDocument/2006/relationships/hyperlink" Target="http://msdn.microsoft.com/en-IN/library/system.windows.controls.gridsplitter.aspx" TargetMode="External"/><Relationship Id="rId151" Type="http://schemas.openxmlformats.org/officeDocument/2006/relationships/hyperlink" Target="http://msdn.microsoft.com/en-IN/library/system.windows.controls.page.aspx" TargetMode="External"/><Relationship Id="rId172" Type="http://schemas.openxmlformats.org/officeDocument/2006/relationships/hyperlink" Target="javascript:void(0)" TargetMode="External"/><Relationship Id="rId193" Type="http://schemas.openxmlformats.org/officeDocument/2006/relationships/hyperlink" Target="http://msdn.microsoft.com/en-us/library/system.dynamic.aspx" TargetMode="External"/><Relationship Id="rId207" Type="http://schemas.openxmlformats.org/officeDocument/2006/relationships/hyperlink" Target="http://msdn.microsoft.com/en-us/library/system.numerics.aspx" TargetMode="External"/><Relationship Id="rId228" Type="http://schemas.openxmlformats.org/officeDocument/2006/relationships/hyperlink" Target="http://msdn.microsoft.com/en-us/library/gg145026.aspx" TargetMode="External"/><Relationship Id="rId249" Type="http://schemas.openxmlformats.org/officeDocument/2006/relationships/hyperlink" Target="http://msdn.microsoft.com/en-us/library/xamlgeneratednamespace.aspx" TargetMode="External"/><Relationship Id="rId13" Type="http://schemas.openxmlformats.org/officeDocument/2006/relationships/image" Target="media/image4.jpeg"/><Relationship Id="rId109" Type="http://schemas.openxmlformats.org/officeDocument/2006/relationships/hyperlink" Target="http://msdn.microsoft.com/en-IN/library/system.windows.controls.datepicker.aspx" TargetMode="External"/><Relationship Id="rId260" Type="http://schemas.openxmlformats.org/officeDocument/2006/relationships/hyperlink" Target="http://en.wikipedia.org/wiki/Object-oriented_programming" TargetMode="External"/><Relationship Id="rId281" Type="http://schemas.openxmlformats.org/officeDocument/2006/relationships/hyperlink" Target="http://en.wikipedia.org/wiki/James_Gosling" TargetMode="External"/><Relationship Id="rId34" Type="http://schemas.openxmlformats.org/officeDocument/2006/relationships/image" Target="media/image25.png"/><Relationship Id="rId55" Type="http://schemas.openxmlformats.org/officeDocument/2006/relationships/hyperlink" Target="javascript:void(0)" TargetMode="External"/><Relationship Id="rId76" Type="http://schemas.openxmlformats.org/officeDocument/2006/relationships/hyperlink" Target="https://maps.google.co.in/" TargetMode="External"/><Relationship Id="rId97" Type="http://schemas.openxmlformats.org/officeDocument/2006/relationships/hyperlink" Target="http://en.wikipedia.org/wiki/Domain-specific_language" TargetMode="External"/><Relationship Id="rId120" Type="http://schemas.openxmlformats.org/officeDocument/2006/relationships/hyperlink" Target="http://msdn.microsoft.com/en-IN/library/system.windows.controls.textbox.aspx" TargetMode="External"/><Relationship Id="rId141" Type="http://schemas.openxmlformats.org/officeDocument/2006/relationships/hyperlink" Target="http://msdn.microsoft.com/en-IN/library/system.windows.window.aspx" TargetMode="External"/><Relationship Id="rId7" Type="http://schemas.openxmlformats.org/officeDocument/2006/relationships/webSettings" Target="webSettings.xml"/><Relationship Id="rId162" Type="http://schemas.openxmlformats.org/officeDocument/2006/relationships/hyperlink" Target="http://msdn.microsoft.com/en-IN/library/system.windows.controls.progressbar.aspx" TargetMode="External"/><Relationship Id="rId183" Type="http://schemas.openxmlformats.org/officeDocument/2006/relationships/hyperlink" Target="http://msdn.microsoft.com/en-us/library/gg145027.aspx" TargetMode="External"/><Relationship Id="rId218" Type="http://schemas.openxmlformats.org/officeDocument/2006/relationships/hyperlink" Target="http://msdn.microsoft.com/en-us/library/gg145038.aspx" TargetMode="External"/><Relationship Id="rId239" Type="http://schemas.openxmlformats.org/officeDocument/2006/relationships/hyperlink" Target="http://msdn.microsoft.com/en-us/library/microsoft.data.entity.build.tasks.aspx" TargetMode="External"/><Relationship Id="rId250" Type="http://schemas.openxmlformats.org/officeDocument/2006/relationships/image" Target="media/image54.jpeg"/><Relationship Id="rId271" Type="http://schemas.openxmlformats.org/officeDocument/2006/relationships/hyperlink" Target="http://en.wikipedia.org/wiki/Class-based" TargetMode="External"/><Relationship Id="rId292" Type="http://schemas.openxmlformats.org/officeDocument/2006/relationships/hyperlink" Target="http://en.wikipedia.org/wiki/Java_Community_Process" TargetMode="External"/><Relationship Id="rId306" Type="http://schemas.openxmlformats.org/officeDocument/2006/relationships/image" Target="media/image63.jpeg"/><Relationship Id="rId24" Type="http://schemas.openxmlformats.org/officeDocument/2006/relationships/image" Target="media/image15.png"/><Relationship Id="rId45" Type="http://schemas.openxmlformats.org/officeDocument/2006/relationships/image" Target="media/image36.JPG"/><Relationship Id="rId66" Type="http://schemas.openxmlformats.org/officeDocument/2006/relationships/hyperlink" Target="http://www.mysql.com/" TargetMode="External"/><Relationship Id="rId87" Type="http://schemas.openxmlformats.org/officeDocument/2006/relationships/hyperlink" Target="http://en.wikipedia.org/wiki/Code_editor" TargetMode="External"/><Relationship Id="rId110" Type="http://schemas.openxmlformats.org/officeDocument/2006/relationships/hyperlink" Target="http://msdn.microsoft.com/en-IN/library/microsoft.win32.openfiledialog.aspx" TargetMode="External"/><Relationship Id="rId131" Type="http://schemas.openxmlformats.org/officeDocument/2006/relationships/hyperlink" Target="http://msdn.microsoft.com/en-IN/library/system.windows.controls.groupbox.aspx" TargetMode="External"/><Relationship Id="rId152" Type="http://schemas.openxmlformats.org/officeDocument/2006/relationships/hyperlink" Target="http://msdn.microsoft.com/en-IN/library/system.windows.navigation.navigationwindow.aspx" TargetMode="External"/><Relationship Id="rId173" Type="http://schemas.openxmlformats.org/officeDocument/2006/relationships/image" Target="media/image51.jpeg"/><Relationship Id="rId194" Type="http://schemas.openxmlformats.org/officeDocument/2006/relationships/hyperlink" Target="http://msdn.microsoft.com/en-us/library/gg145047.aspx" TargetMode="External"/><Relationship Id="rId208" Type="http://schemas.openxmlformats.org/officeDocument/2006/relationships/hyperlink" Target="http://msdn.microsoft.com/en-us/library/system.numerics.aspx" TargetMode="External"/><Relationship Id="rId229" Type="http://schemas.openxmlformats.org/officeDocument/2006/relationships/hyperlink" Target="http://msdn.microsoft.com/en-us/library/gg145048.aspx" TargetMode="External"/><Relationship Id="rId240" Type="http://schemas.openxmlformats.org/officeDocument/2006/relationships/hyperlink" Target="http://msdn.microsoft.com/en-us/library/microsoft.data.entity.build.tasks.aspx" TargetMode="External"/><Relationship Id="rId261" Type="http://schemas.openxmlformats.org/officeDocument/2006/relationships/hyperlink" Target="http://en.wikipedia.org/wiki/Class_(computer_science)" TargetMode="External"/><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6.gif"/><Relationship Id="rId77" Type="http://schemas.openxmlformats.org/officeDocument/2006/relationships/hyperlink" Target="http://www.youtube.com/?gl=IN" TargetMode="External"/><Relationship Id="rId100" Type="http://schemas.openxmlformats.org/officeDocument/2006/relationships/image" Target="media/image49.png"/><Relationship Id="rId282" Type="http://schemas.openxmlformats.org/officeDocument/2006/relationships/hyperlink" Target="http://en.wikipedia.org/wiki/Sun_Microsystems" TargetMode="External"/><Relationship Id="rId8" Type="http://schemas.openxmlformats.org/officeDocument/2006/relationships/footnotes" Target="footnotes.xml"/><Relationship Id="rId98" Type="http://schemas.openxmlformats.org/officeDocument/2006/relationships/hyperlink" Target="http://en.wikipedia.org/wiki/Software_development_lifecycle" TargetMode="External"/><Relationship Id="rId121" Type="http://schemas.openxmlformats.org/officeDocument/2006/relationships/hyperlink" Target="http://msdn.microsoft.com/en-IN/library/system.windows.controls.richtextbox.aspx" TargetMode="External"/><Relationship Id="rId142" Type="http://schemas.openxmlformats.org/officeDocument/2006/relationships/hyperlink" Target="http://msdn.microsoft.com/en-IN/library/system.windows.controls.wrappanel.aspx" TargetMode="External"/><Relationship Id="rId163" Type="http://schemas.openxmlformats.org/officeDocument/2006/relationships/hyperlink" Target="http://msdn.microsoft.com/en-IN/library/system.windows.controls.primitives.statusbar.aspx" TargetMode="External"/><Relationship Id="rId184" Type="http://schemas.openxmlformats.org/officeDocument/2006/relationships/hyperlink" Target="http://msdn.microsoft.com/en-us/library/gg145028.aspx" TargetMode="External"/><Relationship Id="rId219" Type="http://schemas.openxmlformats.org/officeDocument/2006/relationships/hyperlink" Target="http://msdn.microsoft.com/en-us/library/gg145021.aspx" TargetMode="External"/><Relationship Id="rId230" Type="http://schemas.openxmlformats.org/officeDocument/2006/relationships/hyperlink" Target="http://msdn.microsoft.com/en-us/library/gg145036.aspx" TargetMode="External"/><Relationship Id="rId251" Type="http://schemas.openxmlformats.org/officeDocument/2006/relationships/hyperlink" Target="http://searchenterpriselinux.techtarget.com/definition/MySQL-Connector-ODBC"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dev.mysql.com/" TargetMode="External"/><Relationship Id="rId272" Type="http://schemas.openxmlformats.org/officeDocument/2006/relationships/hyperlink" Target="http://en.wikipedia.org/wiki/Object-oriented_programming" TargetMode="External"/><Relationship Id="rId293" Type="http://schemas.openxmlformats.org/officeDocument/2006/relationships/hyperlink" Target="http://en.wikipedia.org/wiki/GNU_General_Public_License" TargetMode="External"/><Relationship Id="rId307" Type="http://schemas.openxmlformats.org/officeDocument/2006/relationships/image" Target="media/image64.png"/><Relationship Id="rId88" Type="http://schemas.openxmlformats.org/officeDocument/2006/relationships/hyperlink" Target="http://en.wikipedia.org/wiki/IntelliSense" TargetMode="External"/><Relationship Id="rId111" Type="http://schemas.openxmlformats.org/officeDocument/2006/relationships/hyperlink" Target="http://msdn.microsoft.com/en-IN/library/system.windows.controls.printdialog.aspx" TargetMode="External"/><Relationship Id="rId132" Type="http://schemas.openxmlformats.org/officeDocument/2006/relationships/hyperlink" Target="http://msdn.microsoft.com/en-IN/library/system.windows.controls.panel.aspx" TargetMode="External"/><Relationship Id="rId153" Type="http://schemas.openxmlformats.org/officeDocument/2006/relationships/hyperlink" Target="http://msdn.microsoft.com/en-IN/library/system.windows.controls.tabcontrol.aspx" TargetMode="External"/><Relationship Id="rId174" Type="http://schemas.openxmlformats.org/officeDocument/2006/relationships/image" Target="media/image52.png"/><Relationship Id="rId195" Type="http://schemas.openxmlformats.org/officeDocument/2006/relationships/hyperlink" Target="http://msdn.microsoft.com/en-us/library/system.globalization.aspx" TargetMode="External"/><Relationship Id="rId209" Type="http://schemas.openxmlformats.org/officeDocument/2006/relationships/hyperlink" Target="http://msdn.microsoft.com/en-us/library/system.byte.aspx" TargetMode="External"/><Relationship Id="rId220" Type="http://schemas.openxmlformats.org/officeDocument/2006/relationships/hyperlink" Target="http://msdn.microsoft.com/en-us/library/gg145012.aspx" TargetMode="External"/><Relationship Id="rId241" Type="http://schemas.openxmlformats.org/officeDocument/2006/relationships/hyperlink" Target="http://msdn.microsoft.com/en-us/library/gg145041.aspx" TargetMode="External"/><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7.jpeg"/><Relationship Id="rId262" Type="http://schemas.openxmlformats.org/officeDocument/2006/relationships/hyperlink" Target="http://en.wikipedia.org/wiki/Component-based_software_engineering" TargetMode="External"/><Relationship Id="rId283" Type="http://schemas.openxmlformats.org/officeDocument/2006/relationships/hyperlink" Target="http://en.wikipedia.org/wiki/Sun_acquisition_by_Oracle" TargetMode="External"/><Relationship Id="rId78" Type="http://schemas.openxmlformats.org/officeDocument/2006/relationships/hyperlink" Target="http://blendinsider.com/" TargetMode="External"/><Relationship Id="rId99" Type="http://schemas.openxmlformats.org/officeDocument/2006/relationships/hyperlink" Target="http://en.wikipedia.org/wiki/Team_Foundation_Server" TargetMode="External"/><Relationship Id="rId101" Type="http://schemas.openxmlformats.org/officeDocument/2006/relationships/image" Target="media/image50.png"/><Relationship Id="rId122" Type="http://schemas.openxmlformats.org/officeDocument/2006/relationships/hyperlink" Target="http://msdn.microsoft.com/en-IN/library/system.windows.controls.passwordbox.aspx" TargetMode="External"/><Relationship Id="rId143" Type="http://schemas.openxmlformats.org/officeDocument/2006/relationships/hyperlink" Target="http://msdn.microsoft.com/en-IN/library/system.windows.controls.image.aspx" TargetMode="External"/><Relationship Id="rId164" Type="http://schemas.openxmlformats.org/officeDocument/2006/relationships/hyperlink" Target="http://msdn.microsoft.com/en-IN/library/system.windows.controls.textblock.aspx" TargetMode="External"/><Relationship Id="rId185" Type="http://schemas.openxmlformats.org/officeDocument/2006/relationships/hyperlink" Target="http://msdn.microsoft.com/en-us/library/gg145029.aspx" TargetMode="External"/><Relationship Id="rId9" Type="http://schemas.openxmlformats.org/officeDocument/2006/relationships/endnotes" Target="endnotes.xml"/><Relationship Id="rId210" Type="http://schemas.openxmlformats.org/officeDocument/2006/relationships/hyperlink" Target="http://msdn.microsoft.com/en-us/library/system.double.aspx" TargetMode="External"/><Relationship Id="rId26" Type="http://schemas.openxmlformats.org/officeDocument/2006/relationships/image" Target="media/image17.png"/><Relationship Id="rId231" Type="http://schemas.openxmlformats.org/officeDocument/2006/relationships/hyperlink" Target="http://msdn.microsoft.com/en-us/library/accessibility.aspx" TargetMode="External"/><Relationship Id="rId252" Type="http://schemas.openxmlformats.org/officeDocument/2006/relationships/image" Target="media/image55.jpeg"/><Relationship Id="rId273" Type="http://schemas.openxmlformats.org/officeDocument/2006/relationships/hyperlink" Target="http://en.wikipedia.org/wiki/Computer_programming_language" TargetMode="External"/><Relationship Id="rId294" Type="http://schemas.openxmlformats.org/officeDocument/2006/relationships/hyperlink" Target="http://en.wikipedia.org/wiki/GNU_Compiler_for_Java" TargetMode="External"/><Relationship Id="rId308" Type="http://schemas.openxmlformats.org/officeDocument/2006/relationships/fontTable" Target="fontTable.xml"/><Relationship Id="rId47" Type="http://schemas.openxmlformats.org/officeDocument/2006/relationships/image" Target="media/image38.JPG"/><Relationship Id="rId68" Type="http://schemas.openxmlformats.org/officeDocument/2006/relationships/hyperlink" Target="http://www.homeandlearn.co.uk/csharp/csharp.html" TargetMode="External"/><Relationship Id="rId89" Type="http://schemas.openxmlformats.org/officeDocument/2006/relationships/hyperlink" Target="http://en.wikipedia.org/wiki/Code_refactoring" TargetMode="External"/><Relationship Id="rId112" Type="http://schemas.openxmlformats.org/officeDocument/2006/relationships/hyperlink" Target="http://msdn.microsoft.com/en-IN/library/microsoft.win32.savefiledialog.aspx" TargetMode="External"/><Relationship Id="rId133" Type="http://schemas.openxmlformats.org/officeDocument/2006/relationships/hyperlink" Target="http://msdn.microsoft.com/en-IN/library/system.windows.controls.primitives.resizegrip.aspx" TargetMode="External"/><Relationship Id="rId154" Type="http://schemas.openxmlformats.org/officeDocument/2006/relationships/hyperlink" Target="http://msdn.microsoft.com/en-IN/library/system.windows.controls.checkbox.aspx" TargetMode="External"/><Relationship Id="rId175" Type="http://schemas.openxmlformats.org/officeDocument/2006/relationships/image" Target="media/image53.jpeg"/><Relationship Id="rId196" Type="http://schemas.openxmlformats.org/officeDocument/2006/relationships/hyperlink" Target="http://msdn.microsoft.com/en-us/library/system.globalization.aspx" TargetMode="External"/><Relationship Id="rId200" Type="http://schemas.openxmlformats.org/officeDocument/2006/relationships/hyperlink" Target="http://msdn.microsoft.com/en-us/library/gg145019.aspx" TargetMode="External"/><Relationship Id="rId16" Type="http://schemas.openxmlformats.org/officeDocument/2006/relationships/image" Target="media/image7.gif"/><Relationship Id="rId221" Type="http://schemas.openxmlformats.org/officeDocument/2006/relationships/hyperlink" Target="http://msdn.microsoft.com/en-us/library/gg145014.aspx" TargetMode="External"/><Relationship Id="rId242" Type="http://schemas.openxmlformats.org/officeDocument/2006/relationships/hyperlink" Target="http://msdn.microsoft.com/en-us/library/microsoft.sqlserver.server.aspx" TargetMode="External"/><Relationship Id="rId263" Type="http://schemas.openxmlformats.org/officeDocument/2006/relationships/hyperlink" Target="http://en.wikipedia.org/wiki/Microsoft" TargetMode="External"/><Relationship Id="rId284" Type="http://schemas.openxmlformats.org/officeDocument/2006/relationships/hyperlink" Target="http://en.wikipedia.org/wiki/Java_(software_platform)" TargetMode="External"/><Relationship Id="rId37" Type="http://schemas.openxmlformats.org/officeDocument/2006/relationships/image" Target="media/image28.png"/><Relationship Id="rId58" Type="http://schemas.openxmlformats.org/officeDocument/2006/relationships/hyperlink" Target="http://en.wikipedia.org" TargetMode="External"/><Relationship Id="rId79" Type="http://schemas.openxmlformats.org/officeDocument/2006/relationships/hyperlink" Target="https://github.com/anirban-nandy" TargetMode="External"/><Relationship Id="rId102" Type="http://schemas.openxmlformats.org/officeDocument/2006/relationships/hyperlink" Target="http://msdn.microsoft.com/en-IN/library/system.windows.aspx" TargetMode="External"/><Relationship Id="rId123" Type="http://schemas.openxmlformats.org/officeDocument/2006/relationships/hyperlink" Target="http://msdn.microsoft.com/en-IN/library/system.windows.controls.border.aspx" TargetMode="External"/><Relationship Id="rId144" Type="http://schemas.openxmlformats.org/officeDocument/2006/relationships/hyperlink" Target="http://msdn.microsoft.com/en-IN/library/system.windows.controls.mediaelement.aspx" TargetMode="External"/><Relationship Id="rId90" Type="http://schemas.openxmlformats.org/officeDocument/2006/relationships/hyperlink" Target="http://en.wikipedia.org/wiki/Microsoft_Visual_Studio_Debugger" TargetMode="External"/><Relationship Id="rId165" Type="http://schemas.openxmlformats.org/officeDocument/2006/relationships/hyperlink" Target="http://msdn.microsoft.com/en-IN/library/system.windows.controls.tooltip.aspx" TargetMode="External"/><Relationship Id="rId186" Type="http://schemas.openxmlformats.org/officeDocument/2006/relationships/hyperlink" Target="http://msdn.microsoft.com/en-us/library/system.device.location.aspx" TargetMode="External"/><Relationship Id="rId211" Type="http://schemas.openxmlformats.org/officeDocument/2006/relationships/hyperlink" Target="http://msdn.microsoft.com/en-us/library/system.int32.aspx" TargetMode="External"/><Relationship Id="rId232" Type="http://schemas.openxmlformats.org/officeDocument/2006/relationships/hyperlink" Target="http://msdn.microsoft.com/en-us/library/accessibility.aspx" TargetMode="External"/><Relationship Id="rId253" Type="http://schemas.openxmlformats.org/officeDocument/2006/relationships/hyperlink" Target="http://www.mysql.com/products/workbench/" TargetMode="External"/><Relationship Id="rId274" Type="http://schemas.openxmlformats.org/officeDocument/2006/relationships/hyperlink" Target="http://en.wikipedia.org/wiki/Compiler" TargetMode="External"/><Relationship Id="rId295" Type="http://schemas.openxmlformats.org/officeDocument/2006/relationships/hyperlink" Target="http://en.wikipedia.org/wiki/GNU_Classpath" TargetMode="External"/><Relationship Id="rId309"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JPG"/><Relationship Id="rId69" Type="http://schemas.openxmlformats.org/officeDocument/2006/relationships/hyperlink" Target="http://www.wpftutorial.net/Home.html" TargetMode="External"/><Relationship Id="rId113" Type="http://schemas.openxmlformats.org/officeDocument/2006/relationships/hyperlink" Target="http://msdn.microsoft.com/en-IN/library/system.windows.controls.inkcanvas.aspx" TargetMode="External"/><Relationship Id="rId134" Type="http://schemas.openxmlformats.org/officeDocument/2006/relationships/hyperlink" Target="http://msdn.microsoft.com/en-IN/library/system.windows.controls.separator.aspx" TargetMode="External"/><Relationship Id="rId80" Type="http://schemas.openxmlformats.org/officeDocument/2006/relationships/hyperlink" Target="https://github.com/%20anirban-nandy%20/DailyNoteBook" TargetMode="External"/><Relationship Id="rId155" Type="http://schemas.openxmlformats.org/officeDocument/2006/relationships/hyperlink" Target="http://msdn.microsoft.com/en-IN/library/system.windows.controls.combobox.aspx" TargetMode="External"/><Relationship Id="rId176" Type="http://schemas.openxmlformats.org/officeDocument/2006/relationships/hyperlink" Target="http://msdn.microsoft.com/en-us/library/system.aspx" TargetMode="External"/><Relationship Id="rId197" Type="http://schemas.openxmlformats.org/officeDocument/2006/relationships/hyperlink" Target="http://msdn.microsoft.com/en-us/library/system.globalization.stringinfo.aspx" TargetMode="External"/><Relationship Id="rId201" Type="http://schemas.openxmlformats.org/officeDocument/2006/relationships/hyperlink" Target="http://msdn.microsoft.com/en-us/library/gg145016.aspx" TargetMode="External"/><Relationship Id="rId222" Type="http://schemas.openxmlformats.org/officeDocument/2006/relationships/hyperlink" Target="http://msdn.microsoft.com/en-us/library/system.timers.aspx" TargetMode="External"/><Relationship Id="rId243" Type="http://schemas.openxmlformats.org/officeDocument/2006/relationships/hyperlink" Target="http://msdn.microsoft.com/en-us/library/microsoft.sqlserver.server.aspx" TargetMode="External"/><Relationship Id="rId264" Type="http://schemas.openxmlformats.org/officeDocument/2006/relationships/hyperlink" Target="http://en.wikipedia.org/wiki/.NET_Framework" TargetMode="External"/><Relationship Id="rId285" Type="http://schemas.openxmlformats.org/officeDocument/2006/relationships/hyperlink" Target="http://en.wikipedia.org/wiki/Syntax_(programming_languages)"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hyperlink" Target="http://msdn.microsoft.com/en-us/" TargetMode="External"/><Relationship Id="rId103" Type="http://schemas.openxmlformats.org/officeDocument/2006/relationships/hyperlink" Target="http://msdn.microsoft.com/en-IN/library/system.windows.controls.button.aspx" TargetMode="External"/><Relationship Id="rId124" Type="http://schemas.openxmlformats.org/officeDocument/2006/relationships/hyperlink" Target="http://msdn.microsoft.com/en-IN/library/system.windows.controls.primitives.bulletdecorator.aspx" TargetMode="External"/><Relationship Id="rId70" Type="http://schemas.openxmlformats.org/officeDocument/2006/relationships/hyperlink" Target="https://developers.facebook.com/" TargetMode="External"/><Relationship Id="rId91" Type="http://schemas.openxmlformats.org/officeDocument/2006/relationships/hyperlink" Target="http://en.wikipedia.org/wiki/GUI" TargetMode="External"/><Relationship Id="rId145" Type="http://schemas.openxmlformats.org/officeDocument/2006/relationships/hyperlink" Target="http://msdn.microsoft.com/en-IN/library/system.windows.controls.soundplayeraction.aspx" TargetMode="External"/><Relationship Id="rId166" Type="http://schemas.openxmlformats.org/officeDocument/2006/relationships/hyperlink" Target="http://msdn.microsoft.com/en-IN/library/system.windows.controls.canvas.aspx" TargetMode="External"/><Relationship Id="rId187" Type="http://schemas.openxmlformats.org/officeDocument/2006/relationships/hyperlink" Target="http://msdn.microsoft.com/en-us/library/system.device.location.aspx" TargetMode="External"/><Relationship Id="rId1" Type="http://schemas.openxmlformats.org/officeDocument/2006/relationships/customXml" Target="../customXml/item1.xml"/><Relationship Id="rId212" Type="http://schemas.openxmlformats.org/officeDocument/2006/relationships/hyperlink" Target="http://msdn.microsoft.com/en-us/library/gg145044.aspx" TargetMode="External"/><Relationship Id="rId233" Type="http://schemas.openxmlformats.org/officeDocument/2006/relationships/hyperlink" Target="http://msdn.microsoft.com/en-us/library/hh135392.aspx" TargetMode="External"/><Relationship Id="rId254" Type="http://schemas.openxmlformats.org/officeDocument/2006/relationships/image" Target="media/image56.png"/><Relationship Id="rId28" Type="http://schemas.openxmlformats.org/officeDocument/2006/relationships/image" Target="media/image19.png"/><Relationship Id="rId49" Type="http://schemas.openxmlformats.org/officeDocument/2006/relationships/image" Target="media/image40.JPG"/><Relationship Id="rId114" Type="http://schemas.openxmlformats.org/officeDocument/2006/relationships/hyperlink" Target="http://msdn.microsoft.com/en-IN/library/system.windows.controls.inkpresenter.aspx" TargetMode="External"/><Relationship Id="rId275" Type="http://schemas.openxmlformats.org/officeDocument/2006/relationships/hyperlink" Target="http://en.wikipedia.org/wiki/Java_bytecode" TargetMode="External"/><Relationship Id="rId296" Type="http://schemas.openxmlformats.org/officeDocument/2006/relationships/image" Target="media/image58.png"/><Relationship Id="rId300" Type="http://schemas.openxmlformats.org/officeDocument/2006/relationships/image" Target="media/image62.png"/><Relationship Id="rId60" Type="http://schemas.openxmlformats.org/officeDocument/2006/relationships/hyperlink" Target="http://www.microsoft.com/en-us/default.aspx" TargetMode="External"/><Relationship Id="rId81" Type="http://schemas.openxmlformats.org/officeDocument/2006/relationships/hyperlink" Target="http://learn.github.com/p/intro.html" TargetMode="External"/><Relationship Id="rId135" Type="http://schemas.openxmlformats.org/officeDocument/2006/relationships/hyperlink" Target="http://msdn.microsoft.com/en-IN/library/system.windows.controls.primitives.scrollbar.aspx" TargetMode="External"/><Relationship Id="rId156" Type="http://schemas.openxmlformats.org/officeDocument/2006/relationships/hyperlink" Target="http://msdn.microsoft.com/en-IN/library/system.windows.controls.listbox.aspx" TargetMode="External"/><Relationship Id="rId177" Type="http://schemas.openxmlformats.org/officeDocument/2006/relationships/hyperlink" Target="http://msdn.microsoft.com/en-us/library/system.aspx" TargetMode="External"/><Relationship Id="rId198" Type="http://schemas.openxmlformats.org/officeDocument/2006/relationships/hyperlink" Target="http://msdn.microsoft.com/en-us/library/system.globalization.textinfo.aspx" TargetMode="External"/><Relationship Id="rId202" Type="http://schemas.openxmlformats.org/officeDocument/2006/relationships/hyperlink" Target="http://msdn.microsoft.com/en-us/library/gg145024.aspx" TargetMode="External"/><Relationship Id="rId223" Type="http://schemas.openxmlformats.org/officeDocument/2006/relationships/hyperlink" Target="http://msdn.microsoft.com/en-us/library/system.timers.aspx" TargetMode="External"/><Relationship Id="rId244" Type="http://schemas.openxmlformats.org/officeDocument/2006/relationships/hyperlink" Target="http://msdn.microsoft.com/en-us/library/gg145009.aspx"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en.wikipedia.org/wiki/Ecma_International" TargetMode="External"/><Relationship Id="rId286" Type="http://schemas.openxmlformats.org/officeDocument/2006/relationships/hyperlink" Target="http://en.wikipedia.org/wiki/C_(programming_language)" TargetMode="External"/><Relationship Id="rId50" Type="http://schemas.openxmlformats.org/officeDocument/2006/relationships/image" Target="media/image41.JPG"/><Relationship Id="rId104" Type="http://schemas.openxmlformats.org/officeDocument/2006/relationships/hyperlink" Target="http://msdn.microsoft.com/en-IN/library/system.windows.controls.primitives.repeatbutton.aspx" TargetMode="External"/><Relationship Id="rId125" Type="http://schemas.openxmlformats.org/officeDocument/2006/relationships/hyperlink" Target="http://msdn.microsoft.com/en-IN/library/system.windows.controls.canvas.aspx" TargetMode="External"/><Relationship Id="rId146" Type="http://schemas.openxmlformats.org/officeDocument/2006/relationships/hyperlink" Target="http://msdn.microsoft.com/en-IN/library/system.windows.controls.contextmenu.aspx" TargetMode="External"/><Relationship Id="rId167" Type="http://schemas.openxmlformats.org/officeDocument/2006/relationships/hyperlink" Target="http://msdn.microsoft.com/en-IN/library/system.windows.controls.dockpanel.aspx" TargetMode="External"/><Relationship Id="rId188" Type="http://schemas.openxmlformats.org/officeDocument/2006/relationships/hyperlink" Target="http://msdn.microsoft.com/en-us/library/system.device.location.aspx" TargetMode="External"/><Relationship Id="rId71" Type="http://schemas.openxmlformats.org/officeDocument/2006/relationships/hyperlink" Target="https://developers.facebook.com/apps" TargetMode="External"/><Relationship Id="rId92" Type="http://schemas.openxmlformats.org/officeDocument/2006/relationships/hyperlink" Target="http://en.wikipedia.org/wiki/Class_(computing)" TargetMode="External"/><Relationship Id="rId213" Type="http://schemas.openxmlformats.org/officeDocument/2006/relationships/hyperlink" Target="http://msdn.microsoft.com/en-us/library/gg145033.aspx" TargetMode="External"/><Relationship Id="rId234" Type="http://schemas.openxmlformats.org/officeDocument/2006/relationships/hyperlink" Target="http://msdn.microsoft.com/en-us/library/microsoft.aspnet.snapin.aspx" TargetMode="External"/><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hyperlink" Target="http://en.wikipedia.org/wiki/Multi-paradigm_programming_language" TargetMode="External"/><Relationship Id="rId276" Type="http://schemas.openxmlformats.org/officeDocument/2006/relationships/hyperlink" Target="http://en.wikipedia.org/wiki/Class_(file_format)" TargetMode="External"/><Relationship Id="rId297" Type="http://schemas.openxmlformats.org/officeDocument/2006/relationships/image" Target="media/image59.png"/><Relationship Id="rId40" Type="http://schemas.openxmlformats.org/officeDocument/2006/relationships/image" Target="media/image31.png"/><Relationship Id="rId115" Type="http://schemas.openxmlformats.org/officeDocument/2006/relationships/hyperlink" Target="http://msdn.microsoft.com/en-IN/library/system.windows.controls.documentviewer.aspx" TargetMode="External"/><Relationship Id="rId136" Type="http://schemas.openxmlformats.org/officeDocument/2006/relationships/hyperlink" Target="http://msdn.microsoft.com/en-IN/library/system.windows.controls.scrollviewer.aspx" TargetMode="External"/><Relationship Id="rId157" Type="http://schemas.openxmlformats.org/officeDocument/2006/relationships/hyperlink" Target="http://msdn.microsoft.com/en-IN/library/system.windows.controls.radiobutton.aspx" TargetMode="External"/><Relationship Id="rId178" Type="http://schemas.openxmlformats.org/officeDocument/2006/relationships/hyperlink" Target="http://msdn.microsoft.com/en-us/library/gg145022.aspx" TargetMode="External"/><Relationship Id="rId301" Type="http://schemas.openxmlformats.org/officeDocument/2006/relationships/hyperlink" Target="http://www.developer.nokia.com/info/sw.nokia.com/id/054b94d5-4cdf-4b17-b268-bedcfc421ba6/Nokia_Web_Tools_1_2_for_Symbian.html" TargetMode="External"/><Relationship Id="rId61" Type="http://schemas.openxmlformats.org/officeDocument/2006/relationships/hyperlink" Target="http://www.codeplex.com/" TargetMode="External"/><Relationship Id="rId82" Type="http://schemas.openxmlformats.org/officeDocument/2006/relationships/hyperlink" Target="http://www.vogella.com/articles/Git/article.html" TargetMode="External"/><Relationship Id="rId199" Type="http://schemas.openxmlformats.org/officeDocument/2006/relationships/hyperlink" Target="http://msdn.microsoft.com/en-us/library/gg145031.aspx" TargetMode="External"/><Relationship Id="rId203" Type="http://schemas.openxmlformats.org/officeDocument/2006/relationships/hyperlink" Target="http://msdn.microsoft.com/en-us/library/system.media.aspx" TargetMode="External"/><Relationship Id="rId19" Type="http://schemas.openxmlformats.org/officeDocument/2006/relationships/image" Target="media/image10.png"/><Relationship Id="rId224" Type="http://schemas.openxmlformats.org/officeDocument/2006/relationships/hyperlink" Target="http://msdn.microsoft.com/en-us/library/system.timers.timer.aspx" TargetMode="External"/><Relationship Id="rId245" Type="http://schemas.openxmlformats.org/officeDocument/2006/relationships/hyperlink" Target="http://msdn.microsoft.com/en-us/library/gg145040.aspx" TargetMode="External"/><Relationship Id="rId266" Type="http://schemas.openxmlformats.org/officeDocument/2006/relationships/hyperlink" Target="http://en.wikipedia.org/wiki/International_Organization_for_Standardization" TargetMode="External"/><Relationship Id="rId287" Type="http://schemas.openxmlformats.org/officeDocument/2006/relationships/hyperlink" Target="http://en.wikipedia.org/wiki/C%2B%2B" TargetMode="External"/><Relationship Id="rId30" Type="http://schemas.openxmlformats.org/officeDocument/2006/relationships/image" Target="media/image21.png"/><Relationship Id="rId105" Type="http://schemas.openxmlformats.org/officeDocument/2006/relationships/hyperlink" Target="http://msdn.microsoft.com/en-IN/library/system.windows.controls.datagrid.aspx" TargetMode="External"/><Relationship Id="rId126" Type="http://schemas.openxmlformats.org/officeDocument/2006/relationships/hyperlink" Target="http://msdn.microsoft.com/en-IN/library/system.windows.controls.dockpanel.aspx" TargetMode="External"/><Relationship Id="rId147" Type="http://schemas.openxmlformats.org/officeDocument/2006/relationships/hyperlink" Target="http://msdn.microsoft.com/en-IN/library/system.windows.controls.menu.aspx" TargetMode="External"/><Relationship Id="rId168" Type="http://schemas.openxmlformats.org/officeDocument/2006/relationships/hyperlink" Target="http://msdn.microsoft.com/en-IN/library/system.windows.controls.grid.aspx" TargetMode="External"/><Relationship Id="rId51" Type="http://schemas.openxmlformats.org/officeDocument/2006/relationships/image" Target="media/image42.JPG"/><Relationship Id="rId72" Type="http://schemas.openxmlformats.org/officeDocument/2006/relationships/hyperlink" Target="https://www.facebook.com/creatormyapp" TargetMode="External"/><Relationship Id="rId93" Type="http://schemas.openxmlformats.org/officeDocument/2006/relationships/hyperlink" Target="http://en.wikipedia.org/wiki/Database_schema" TargetMode="External"/><Relationship Id="rId189" Type="http://schemas.openxmlformats.org/officeDocument/2006/relationships/hyperlink" Target="http://msdn.microsoft.com/en-us/library/gg145030.aspx" TargetMode="External"/><Relationship Id="rId3" Type="http://schemas.openxmlformats.org/officeDocument/2006/relationships/numbering" Target="numbering.xml"/><Relationship Id="rId214" Type="http://schemas.openxmlformats.org/officeDocument/2006/relationships/hyperlink" Target="http://msdn.microsoft.com/en-us/library/gg145043.aspx" TargetMode="External"/><Relationship Id="rId235" Type="http://schemas.openxmlformats.org/officeDocument/2006/relationships/hyperlink" Target="http://msdn.microsoft.com/en-us/library/microsoft.aspnet.snapin.aspx" TargetMode="External"/><Relationship Id="rId256" Type="http://schemas.openxmlformats.org/officeDocument/2006/relationships/hyperlink" Target="http://en.wikipedia.org/wiki/Imperative_programming" TargetMode="External"/><Relationship Id="rId277" Type="http://schemas.openxmlformats.org/officeDocument/2006/relationships/hyperlink" Target="http://en.wikipedia.org/wiki/Java_virtual_machine" TargetMode="External"/><Relationship Id="rId298" Type="http://schemas.openxmlformats.org/officeDocument/2006/relationships/image" Target="media/image60.png"/><Relationship Id="rId116" Type="http://schemas.openxmlformats.org/officeDocument/2006/relationships/hyperlink" Target="http://msdn.microsoft.com/en-IN/library/system.windows.controls.flowdocumentpageviewer.aspx" TargetMode="External"/><Relationship Id="rId137" Type="http://schemas.openxmlformats.org/officeDocument/2006/relationships/hyperlink" Target="http://msdn.microsoft.com/en-IN/library/system.windows.controls.stackpanel.aspx" TargetMode="External"/><Relationship Id="rId158" Type="http://schemas.openxmlformats.org/officeDocument/2006/relationships/hyperlink" Target="http://msdn.microsoft.com/en-IN/library/system.windows.controls.slider.aspx" TargetMode="External"/><Relationship Id="rId302" Type="http://schemas.openxmlformats.org/officeDocument/2006/relationships/hyperlink" Target="http://www.developer.nokia.com/Resources/Library/Series_40_web_apps_library/"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tackoverflow.com/" TargetMode="External"/><Relationship Id="rId83" Type="http://schemas.openxmlformats.org/officeDocument/2006/relationships/hyperlink" Target="http://try.github.com/levels/1/challenges/1" TargetMode="External"/><Relationship Id="rId179" Type="http://schemas.openxmlformats.org/officeDocument/2006/relationships/hyperlink" Target="http://msdn.microsoft.com/en-us/library/gg145020.aspx" TargetMode="External"/><Relationship Id="rId190" Type="http://schemas.openxmlformats.org/officeDocument/2006/relationships/hyperlink" Target="http://msdn.microsoft.com/en-us/library/gg145037.aspx" TargetMode="External"/><Relationship Id="rId204" Type="http://schemas.openxmlformats.org/officeDocument/2006/relationships/hyperlink" Target="http://msdn.microsoft.com/en-us/library/system.media.aspx" TargetMode="External"/><Relationship Id="rId225" Type="http://schemas.openxmlformats.org/officeDocument/2006/relationships/hyperlink" Target="http://msdn.microsoft.com/en-us/library/gg145032.aspx" TargetMode="External"/><Relationship Id="rId246" Type="http://schemas.openxmlformats.org/officeDocument/2006/relationships/hyperlink" Target="http://msdn.microsoft.com/en-us/library/gg145011.aspx" TargetMode="External"/><Relationship Id="rId267" Type="http://schemas.openxmlformats.org/officeDocument/2006/relationships/hyperlink" Target="http://en.wikipedia.org/wiki/Common_Language_Infrastructure" TargetMode="External"/><Relationship Id="rId288" Type="http://schemas.openxmlformats.org/officeDocument/2006/relationships/hyperlink" Target="http://en.wikipedia.org/wiki/Low-level_programming_language" TargetMode="External"/><Relationship Id="rId106" Type="http://schemas.openxmlformats.org/officeDocument/2006/relationships/hyperlink" Target="http://msdn.microsoft.com/en-IN/library/system.windows.controls.listview.aspx" TargetMode="External"/><Relationship Id="rId127" Type="http://schemas.openxmlformats.org/officeDocument/2006/relationships/hyperlink" Target="http://msdn.microsoft.com/en-IN/library/system.windows.controls.expander.aspx" TargetMode="External"/><Relationship Id="rId10" Type="http://schemas.openxmlformats.org/officeDocument/2006/relationships/image" Target="media/image1.gif"/><Relationship Id="rId31" Type="http://schemas.openxmlformats.org/officeDocument/2006/relationships/image" Target="media/image22.png"/><Relationship Id="rId52" Type="http://schemas.openxmlformats.org/officeDocument/2006/relationships/image" Target="media/image43.JPG"/><Relationship Id="rId73" Type="http://schemas.openxmlformats.org/officeDocument/2006/relationships/hyperlink" Target="https://dev.twitter.com/" TargetMode="External"/><Relationship Id="rId94" Type="http://schemas.openxmlformats.org/officeDocument/2006/relationships/hyperlink" Target="http://en.wikipedia.org/wiki/Source_control" TargetMode="External"/><Relationship Id="rId148" Type="http://schemas.openxmlformats.org/officeDocument/2006/relationships/hyperlink" Target="http://msdn.microsoft.com/en-IN/library/system.windows.controls.toolbar.aspx" TargetMode="External"/><Relationship Id="rId169" Type="http://schemas.openxmlformats.org/officeDocument/2006/relationships/hyperlink" Target="http://msdn.microsoft.com/en-IN/library/system.windows.controls.stackpanel.aspx" TargetMode="External"/><Relationship Id="rId4" Type="http://schemas.openxmlformats.org/officeDocument/2006/relationships/styles" Target="styles.xml"/><Relationship Id="rId180" Type="http://schemas.openxmlformats.org/officeDocument/2006/relationships/hyperlink" Target="http://msdn.microsoft.com/en-us/library/gg145034.aspx" TargetMode="External"/><Relationship Id="rId215" Type="http://schemas.openxmlformats.org/officeDocument/2006/relationships/hyperlink" Target="http://msdn.microsoft.com/en-us/library/gg145017.aspx" TargetMode="External"/><Relationship Id="rId236" Type="http://schemas.openxmlformats.org/officeDocument/2006/relationships/hyperlink" Target="http://go.microsoft.com/fwlink/?linkid=37118" TargetMode="External"/><Relationship Id="rId257" Type="http://schemas.openxmlformats.org/officeDocument/2006/relationships/hyperlink" Target="http://en.wikipedia.org/wiki/Declarative_programming" TargetMode="External"/><Relationship Id="rId278" Type="http://schemas.openxmlformats.org/officeDocument/2006/relationships/hyperlink" Target="http://en.wikipedia.org/wiki/Computer_architecture" TargetMode="External"/><Relationship Id="rId303" Type="http://schemas.openxmlformats.org/officeDocument/2006/relationships/hyperlink" Target="http://www.nokia.com/nokiasuite" TargetMode="External"/><Relationship Id="rId42" Type="http://schemas.openxmlformats.org/officeDocument/2006/relationships/image" Target="media/image33.png"/><Relationship Id="rId84" Type="http://schemas.openxmlformats.org/officeDocument/2006/relationships/hyperlink" Target="https://enterprise.github.com/support" TargetMode="External"/><Relationship Id="rId138" Type="http://schemas.openxmlformats.org/officeDocument/2006/relationships/hyperlink" Target="http://msdn.microsoft.com/en-IN/library/system.windows.controls.primitives.thumb.aspx" TargetMode="External"/><Relationship Id="rId191" Type="http://schemas.openxmlformats.org/officeDocument/2006/relationships/hyperlink" Target="http://msdn.microsoft.com/en-us/library/gg145023.aspx" TargetMode="External"/><Relationship Id="rId205" Type="http://schemas.openxmlformats.org/officeDocument/2006/relationships/hyperlink" Target="http://msdn.microsoft.com/en-us/library/gg145046.aspx" TargetMode="External"/><Relationship Id="rId247" Type="http://schemas.openxmlformats.org/officeDocument/2006/relationships/hyperlink" Target="http://msdn.microsoft.com/en-us/library/hh135393.aspx" TargetMode="External"/><Relationship Id="rId107" Type="http://schemas.openxmlformats.org/officeDocument/2006/relationships/hyperlink" Target="http://msdn.microsoft.com/en-IN/library/system.windows.controls.treeview.aspx" TargetMode="External"/><Relationship Id="rId289" Type="http://schemas.openxmlformats.org/officeDocument/2006/relationships/hyperlink" Target="http://en.wikipedia.org/wiki/Reference_implementation_(computing)" TargetMode="External"/><Relationship Id="rId11" Type="http://schemas.openxmlformats.org/officeDocument/2006/relationships/image" Target="media/image2.jpeg"/><Relationship Id="rId53" Type="http://schemas.openxmlformats.org/officeDocument/2006/relationships/image" Target="media/image44.JPG"/><Relationship Id="rId149" Type="http://schemas.openxmlformats.org/officeDocument/2006/relationships/hyperlink" Target="http://msdn.microsoft.com/en-IN/library/system.windows.controls.frame.aspx" TargetMode="External"/><Relationship Id="rId95" Type="http://schemas.openxmlformats.org/officeDocument/2006/relationships/hyperlink" Target="http://en.wikipedia.org/wiki/Subversion_(software)" TargetMode="External"/><Relationship Id="rId160" Type="http://schemas.openxmlformats.org/officeDocument/2006/relationships/hyperlink" Target="http://msdn.microsoft.com/en-IN/library/system.windows.controls.label.aspx" TargetMode="External"/><Relationship Id="rId216" Type="http://schemas.openxmlformats.org/officeDocument/2006/relationships/hyperlink" Target="http://msdn.microsoft.com/en-us/library/gg145025.aspx" TargetMode="External"/><Relationship Id="rId258" Type="http://schemas.openxmlformats.org/officeDocument/2006/relationships/hyperlink" Target="http://en.wikipedia.org/wiki/Functional_programming" TargetMode="External"/><Relationship Id="rId22" Type="http://schemas.openxmlformats.org/officeDocument/2006/relationships/image" Target="media/image13.png"/><Relationship Id="rId64" Type="http://schemas.openxmlformats.org/officeDocument/2006/relationships/hyperlink" Target="http://www.w3schools.com" TargetMode="External"/><Relationship Id="rId118" Type="http://schemas.openxmlformats.org/officeDocument/2006/relationships/hyperlink" Target="http://msdn.microsoft.com/en-IN/library/system.windows.controls.flowdocumentscrollviewer.aspx" TargetMode="External"/><Relationship Id="rId171" Type="http://schemas.openxmlformats.org/officeDocument/2006/relationships/hyperlink" Target="http://msdn.microsoft.com/en-IN/library/system.windows.controls.wrappanel.aspx" TargetMode="External"/><Relationship Id="rId227" Type="http://schemas.openxmlformats.org/officeDocument/2006/relationships/hyperlink" Target="http://msdn.microsoft.com/en-us/library/gg145013.aspx" TargetMode="External"/><Relationship Id="rId269" Type="http://schemas.openxmlformats.org/officeDocument/2006/relationships/hyperlink" Target="http://en.wikipedia.org/wiki/General_purpose_programming_language" TargetMode="External"/><Relationship Id="rId33" Type="http://schemas.openxmlformats.org/officeDocument/2006/relationships/image" Target="media/image24.png"/><Relationship Id="rId129" Type="http://schemas.openxmlformats.org/officeDocument/2006/relationships/hyperlink" Target="http://msdn.microsoft.com/en-IN/library/system.windows.controls.gridview.aspx" TargetMode="External"/><Relationship Id="rId280" Type="http://schemas.openxmlformats.org/officeDocument/2006/relationships/hyperlink" Target="http://en.wikipedia.org/wiki/Java_(programming_language)" TargetMode="External"/><Relationship Id="rId75" Type="http://schemas.openxmlformats.org/officeDocument/2006/relationships/hyperlink" Target="https://developers.google.com/" TargetMode="External"/><Relationship Id="rId140" Type="http://schemas.openxmlformats.org/officeDocument/2006/relationships/hyperlink" Target="http://msdn.microsoft.com/en-IN/library/system.windows.controls.virtualizingstackpanel.aspx" TargetMode="External"/><Relationship Id="rId182" Type="http://schemas.openxmlformats.org/officeDocument/2006/relationships/hyperlink" Target="http://msdn.microsoft.com/en-us/library/gg145042.aspx" TargetMode="External"/><Relationship Id="rId6" Type="http://schemas.openxmlformats.org/officeDocument/2006/relationships/settings" Target="settings.xml"/><Relationship Id="rId238" Type="http://schemas.openxmlformats.org/officeDocument/2006/relationships/hyperlink" Target="http://msdn.microsoft.com/en-us/library/gg145015.aspx" TargetMode="External"/><Relationship Id="rId291" Type="http://schemas.openxmlformats.org/officeDocument/2006/relationships/hyperlink" Target="http://en.wikipedia.org/wiki/Library_(computing)" TargetMode="External"/><Relationship Id="rId305" Type="http://schemas.openxmlformats.org/officeDocument/2006/relationships/hyperlink" Target="http://www.developer.nokia.com/NAX" TargetMode="External"/></Relationships>
</file>

<file path=word/theme/theme1.xml><?xml version="1.0" encoding="utf-8"?>
<a:theme xmlns:a="http://schemas.openxmlformats.org/drawingml/2006/main" name="Office Them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78F892-8249-4D16-AEBE-0A1F988F8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154</Pages>
  <Words>37876</Words>
  <Characters>215898</Characters>
  <Application>Microsoft Office Word</Application>
  <DocSecurity>0</DocSecurity>
  <Lines>1799</Lines>
  <Paragraphs>506</Paragraphs>
  <ScaleCrop>false</ScaleCrop>
  <HeadingPairs>
    <vt:vector size="2" baseType="variant">
      <vt:variant>
        <vt:lpstr>Title</vt:lpstr>
      </vt:variant>
      <vt:variant>
        <vt:i4>1</vt:i4>
      </vt:variant>
    </vt:vector>
  </HeadingPairs>
  <TitlesOfParts>
    <vt:vector size="1" baseType="lpstr">
      <vt:lpstr>SCHOOL MANAGEMENT SYSTEM</vt:lpstr>
    </vt:vector>
  </TitlesOfParts>
  <Company/>
  <LinksUpToDate>false</LinksUpToDate>
  <CharactersWithSpaces>253268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MANAGEMENT SYSTEM</dc:title>
  <dc:creator>SUSMITA PODDER</dc:creator>
  <cp:lastModifiedBy>chandra</cp:lastModifiedBy>
  <cp:revision>186</cp:revision>
  <dcterms:created xsi:type="dcterms:W3CDTF">2013-01-18T10:03:00Z</dcterms:created>
  <dcterms:modified xsi:type="dcterms:W3CDTF">2013-03-25T07:02:00Z</dcterms:modified>
</cp:coreProperties>
</file>